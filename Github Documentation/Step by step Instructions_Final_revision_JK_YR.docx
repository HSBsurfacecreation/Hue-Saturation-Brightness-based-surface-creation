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sz w:val="24"/>
          <w:szCs w:val="24"/>
          <w:lang w:val="en-SG" w:eastAsia="zh-CN"/>
        </w:rPr>
        <w:id w:val="1107395145"/>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242"/>
          </w:tblGrid>
          <w:tr w:rsidR="00B05F8C" w:rsidRPr="00FF7A15" w14:paraId="7BD090C8" w14:textId="77777777">
            <w:trPr>
              <w:trHeight w:val="2880"/>
              <w:jc w:val="center"/>
            </w:trPr>
            <w:sdt>
              <w:sdtPr>
                <w:rPr>
                  <w:rFonts w:ascii="Times New Roman" w:eastAsiaTheme="majorEastAsia" w:hAnsi="Times New Roman" w:cs="Times New Roman"/>
                  <w:caps/>
                  <w:sz w:val="24"/>
                  <w:szCs w:val="24"/>
                  <w:lang w:val="en-SG" w:eastAsia="zh-CN"/>
                </w:rPr>
                <w:alias w:val="Company"/>
                <w:id w:val="15524243"/>
                <w:dataBinding w:prefixMappings="xmlns:ns0='http://schemas.openxmlformats.org/officeDocument/2006/extended-properties'" w:xpath="/ns0:Properties[1]/ns0:Company[1]" w:storeItemID="{6668398D-A668-4E3E-A5EB-62B293D839F1}"/>
                <w:text/>
              </w:sdtPr>
              <w:sdtEndPr>
                <w:rPr>
                  <w:sz w:val="22"/>
                  <w:szCs w:val="22"/>
                  <w:lang w:val="en-US" w:eastAsia="ja-JP"/>
                </w:rPr>
              </w:sdtEndPr>
              <w:sdtContent>
                <w:tc>
                  <w:tcPr>
                    <w:tcW w:w="5000" w:type="pct"/>
                  </w:tcPr>
                  <w:p w14:paraId="3E7DD13B" w14:textId="4DAB2DF2" w:rsidR="00B05F8C" w:rsidRPr="00FF7A15" w:rsidRDefault="009D761B" w:rsidP="00CF376F">
                    <w:pPr>
                      <w:pStyle w:val="NoSpacing"/>
                      <w:ind w:left="720"/>
                      <w:jc w:val="center"/>
                      <w:rPr>
                        <w:rFonts w:ascii="Times New Roman" w:eastAsiaTheme="majorEastAsia" w:hAnsi="Times New Roman" w:cs="Times New Roman"/>
                        <w:caps/>
                      </w:rPr>
                    </w:pPr>
                    <w:r>
                      <w:rPr>
                        <w:rFonts w:ascii="Times New Roman" w:eastAsiaTheme="majorEastAsia" w:hAnsi="Times New Roman" w:cs="Times New Roman"/>
                        <w:caps/>
                        <w:sz w:val="24"/>
                        <w:szCs w:val="24"/>
                        <w:lang w:val="en-SG" w:eastAsia="zh-CN"/>
                      </w:rPr>
                      <w:t>Singapore immunology Network</w:t>
                    </w:r>
                  </w:p>
                </w:tc>
              </w:sdtContent>
            </w:sdt>
          </w:tr>
          <w:tr w:rsidR="00B05F8C" w:rsidRPr="00FF7A15" w14:paraId="7C320BA9" w14:textId="77777777">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0B4F4C62" w14:textId="7E3E7121" w:rsidR="00B05F8C" w:rsidRPr="00FF7A15" w:rsidRDefault="00B05F8C" w:rsidP="00B05F8C">
                    <w:pPr>
                      <w:pStyle w:val="NoSpacing"/>
                      <w:jc w:val="center"/>
                      <w:rPr>
                        <w:rFonts w:ascii="Times New Roman" w:eastAsiaTheme="majorEastAsia" w:hAnsi="Times New Roman" w:cs="Times New Roman"/>
                        <w:sz w:val="80"/>
                        <w:szCs w:val="80"/>
                      </w:rPr>
                    </w:pPr>
                    <w:r w:rsidRPr="00FF7A15">
                      <w:rPr>
                        <w:rFonts w:ascii="Times New Roman" w:eastAsiaTheme="majorEastAsia" w:hAnsi="Times New Roman" w:cs="Times New Roman"/>
                        <w:sz w:val="80"/>
                        <w:szCs w:val="80"/>
                      </w:rPr>
                      <w:t>Hue Saturation Brightness workflow tutorial</w:t>
                    </w:r>
                  </w:p>
                </w:tc>
              </w:sdtContent>
            </w:sdt>
          </w:tr>
          <w:tr w:rsidR="00B05F8C" w:rsidRPr="00FF7A15" w14:paraId="5489155B" w14:textId="77777777">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26F65E36" w14:textId="1D1179FE" w:rsidR="00B05F8C" w:rsidRPr="00FF7A15" w:rsidRDefault="009D761B" w:rsidP="009D761B">
                    <w:pPr>
                      <w:pStyle w:val="NoSpacing"/>
                      <w:jc w:val="center"/>
                      <w:rPr>
                        <w:rFonts w:ascii="Times New Roman" w:eastAsiaTheme="majorEastAsia" w:hAnsi="Times New Roman" w:cs="Times New Roman"/>
                        <w:sz w:val="44"/>
                        <w:szCs w:val="44"/>
                      </w:rPr>
                    </w:pPr>
                    <w:r>
                      <w:rPr>
                        <w:rFonts w:ascii="Times New Roman" w:eastAsiaTheme="majorEastAsia" w:hAnsi="Times New Roman" w:cs="Times New Roman"/>
                        <w:sz w:val="44"/>
                        <w:szCs w:val="44"/>
                      </w:rPr>
                      <w:t>Step by step instructions</w:t>
                    </w:r>
                  </w:p>
                </w:tc>
              </w:sdtContent>
            </w:sdt>
          </w:tr>
          <w:tr w:rsidR="00B05F8C" w:rsidRPr="00FF7A15" w14:paraId="2560C3CD" w14:textId="77777777">
            <w:trPr>
              <w:trHeight w:val="360"/>
              <w:jc w:val="center"/>
            </w:trPr>
            <w:tc>
              <w:tcPr>
                <w:tcW w:w="5000" w:type="pct"/>
                <w:vAlign w:val="center"/>
              </w:tcPr>
              <w:p w14:paraId="2A0538CC" w14:textId="77777777" w:rsidR="00B05F8C" w:rsidRPr="00FF7A15" w:rsidRDefault="00B05F8C">
                <w:pPr>
                  <w:pStyle w:val="NoSpacing"/>
                  <w:jc w:val="center"/>
                  <w:rPr>
                    <w:rFonts w:ascii="Times New Roman" w:hAnsi="Times New Roman" w:cs="Times New Roman"/>
                  </w:rPr>
                </w:pPr>
              </w:p>
            </w:tc>
          </w:tr>
          <w:tr w:rsidR="00B05F8C" w:rsidRPr="00FF7A15" w14:paraId="3438F9E3" w14:textId="77777777">
            <w:trPr>
              <w:trHeight w:val="360"/>
              <w:jc w:val="center"/>
            </w:trPr>
            <w:tc>
              <w:tcPr>
                <w:tcW w:w="5000" w:type="pct"/>
                <w:vAlign w:val="center"/>
              </w:tcPr>
              <w:p w14:paraId="0C445336" w14:textId="1D1B1CDF" w:rsidR="00B05F8C" w:rsidRPr="00FF7A15" w:rsidRDefault="00B05F8C" w:rsidP="00F83712">
                <w:pPr>
                  <w:pStyle w:val="NoSpacing"/>
                  <w:rPr>
                    <w:rFonts w:ascii="Times New Roman" w:hAnsi="Times New Roman" w:cs="Times New Roman"/>
                    <w:b/>
                    <w:bCs/>
                  </w:rPr>
                </w:pPr>
              </w:p>
            </w:tc>
          </w:tr>
          <w:tr w:rsidR="00B05F8C" w:rsidRPr="00FF7A15" w14:paraId="45C95E59" w14:textId="77777777">
            <w:trPr>
              <w:trHeight w:val="360"/>
              <w:jc w:val="center"/>
            </w:trPr>
            <w:sdt>
              <w:sdtPr>
                <w:rPr>
                  <w:rFonts w:ascii="Times New Roman" w:hAnsi="Times New Roman" w:cs="Times New Roman"/>
                  <w:b/>
                  <w:bCs/>
                </w:rPr>
                <w:alias w:val="Date"/>
                <w:id w:val="516659546"/>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tc>
                  <w:tcPr>
                    <w:tcW w:w="5000" w:type="pct"/>
                    <w:vAlign w:val="center"/>
                  </w:tcPr>
                  <w:p w14:paraId="08D746F2" w14:textId="33BED5AA" w:rsidR="00B05F8C" w:rsidRPr="00FF7A15" w:rsidRDefault="009D761B" w:rsidP="009D761B">
                    <w:pPr>
                      <w:pStyle w:val="NoSpacing"/>
                      <w:jc w:val="center"/>
                      <w:rPr>
                        <w:rFonts w:ascii="Times New Roman" w:hAnsi="Times New Roman" w:cs="Times New Roman"/>
                        <w:b/>
                        <w:bCs/>
                      </w:rPr>
                    </w:pPr>
                    <w:r>
                      <w:rPr>
                        <w:rFonts w:ascii="Times New Roman" w:hAnsi="Times New Roman" w:cs="Times New Roman"/>
                        <w:b/>
                        <w:bCs/>
                      </w:rPr>
                      <w:t xml:space="preserve">     </w:t>
                    </w:r>
                  </w:p>
                </w:tc>
              </w:sdtContent>
            </w:sdt>
          </w:tr>
        </w:tbl>
        <w:p w14:paraId="59354B28" w14:textId="77777777" w:rsidR="00B05F8C" w:rsidRPr="00FF7A15" w:rsidRDefault="00B05F8C">
          <w:pPr>
            <w:rPr>
              <w:rFonts w:cs="Times New Roman"/>
            </w:rPr>
          </w:pPr>
        </w:p>
        <w:p w14:paraId="6C911AAA" w14:textId="77777777" w:rsidR="00B05F8C" w:rsidRPr="00FF7A15" w:rsidRDefault="00B05F8C">
          <w:pPr>
            <w:rPr>
              <w:rFonts w:cs="Times New Roman"/>
            </w:rPr>
          </w:pPr>
        </w:p>
        <w:tbl>
          <w:tblPr>
            <w:tblpPr w:leftFromText="187" w:rightFromText="187" w:horzAnchor="margin" w:tblpXSpec="center" w:tblpYSpec="bottom"/>
            <w:tblW w:w="5000" w:type="pct"/>
            <w:tblLook w:val="04A0" w:firstRow="1" w:lastRow="0" w:firstColumn="1" w:lastColumn="0" w:noHBand="0" w:noVBand="1"/>
          </w:tblPr>
          <w:tblGrid>
            <w:gridCol w:w="9242"/>
          </w:tblGrid>
          <w:tr w:rsidR="00B05F8C" w:rsidRPr="00FF7A15" w14:paraId="70FC3CCD" w14:textId="77777777">
            <w:sdt>
              <w:sdtPr>
                <w:rPr>
                  <w:rFonts w:ascii="Times New Roman" w:hAnsi="Times New Roman" w:cs="Times New Roman"/>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14:paraId="15B8E37F" w14:textId="29EA9859" w:rsidR="00B05F8C" w:rsidRPr="00FF7A15" w:rsidRDefault="009D761B" w:rsidP="009D761B">
                    <w:pPr>
                      <w:pStyle w:val="NoSpacing"/>
                      <w:rPr>
                        <w:rFonts w:ascii="Times New Roman" w:hAnsi="Times New Roman" w:cs="Times New Roman"/>
                      </w:rPr>
                    </w:pPr>
                    <w:r>
                      <w:rPr>
                        <w:rFonts w:ascii="Times New Roman" w:hAnsi="Times New Roman" w:cs="Times New Roman"/>
                      </w:rPr>
                      <w:t xml:space="preserve">     </w:t>
                    </w:r>
                  </w:p>
                </w:tc>
              </w:sdtContent>
            </w:sdt>
          </w:tr>
        </w:tbl>
        <w:p w14:paraId="17B5711F" w14:textId="77777777" w:rsidR="00B05F8C" w:rsidRPr="00FF7A15" w:rsidRDefault="00B05F8C">
          <w:pPr>
            <w:rPr>
              <w:rFonts w:cs="Times New Roman"/>
            </w:rPr>
          </w:pPr>
        </w:p>
        <w:p w14:paraId="0AF0446D" w14:textId="26F17A46" w:rsidR="00B05F8C" w:rsidRPr="00FF7A15" w:rsidRDefault="00B05F8C">
          <w:pPr>
            <w:rPr>
              <w:rFonts w:cs="Times New Roman"/>
            </w:rPr>
          </w:pPr>
          <w:r w:rsidRPr="00FF7A15">
            <w:rPr>
              <w:rFonts w:cs="Times New Roman"/>
            </w:rPr>
            <w:br w:type="page"/>
          </w:r>
        </w:p>
      </w:sdtContent>
    </w:sdt>
    <w:p w14:paraId="430DAF9C" w14:textId="108DDA1C" w:rsidR="00B87483" w:rsidRPr="00FF7A15" w:rsidRDefault="00B87483" w:rsidP="00B87483">
      <w:pPr>
        <w:rPr>
          <w:rFonts w:cs="Times New Roman"/>
        </w:rPr>
      </w:pPr>
      <w:r w:rsidRPr="00FF7A15">
        <w:rPr>
          <w:rFonts w:cs="Times New Roman"/>
        </w:rPr>
        <w:lastRenderedPageBreak/>
        <w:t xml:space="preserve">Instructions are correct as of </w:t>
      </w:r>
      <w:commentRangeStart w:id="0"/>
      <w:r w:rsidR="009B1427" w:rsidRPr="00406B52">
        <w:rPr>
          <w:rFonts w:cs="Times New Roman"/>
          <w:highlight w:val="yellow"/>
        </w:rPr>
        <w:t>1</w:t>
      </w:r>
      <w:r w:rsidR="00732A2A" w:rsidRPr="00406B52">
        <w:rPr>
          <w:rFonts w:cs="Times New Roman"/>
          <w:highlight w:val="yellow"/>
        </w:rPr>
        <w:t>9</w:t>
      </w:r>
      <w:r w:rsidR="009B1427" w:rsidRPr="00406B52">
        <w:rPr>
          <w:rFonts w:cs="Times New Roman"/>
          <w:highlight w:val="yellow"/>
        </w:rPr>
        <w:t>/12</w:t>
      </w:r>
      <w:r w:rsidRPr="00406B52">
        <w:rPr>
          <w:rFonts w:cs="Times New Roman"/>
          <w:highlight w:val="yellow"/>
        </w:rPr>
        <w:t>/17</w:t>
      </w:r>
      <w:commentRangeEnd w:id="0"/>
      <w:r w:rsidR="008A5F54">
        <w:rPr>
          <w:rStyle w:val="CommentReference"/>
          <w:rFonts w:asciiTheme="minorHAnsi" w:hAnsiTheme="minorHAnsi"/>
          <w:lang w:val="en-US" w:eastAsia="en-US"/>
        </w:rPr>
        <w:commentReference w:id="0"/>
      </w:r>
      <w:r w:rsidRPr="00FF7A15">
        <w:rPr>
          <w:rFonts w:cs="Times New Roman"/>
        </w:rPr>
        <w:t>.</w:t>
      </w:r>
    </w:p>
    <w:p w14:paraId="7F16CD6F" w14:textId="77777777" w:rsidR="00B87483" w:rsidRPr="00FF7A15" w:rsidRDefault="00B87483" w:rsidP="00B87483">
      <w:pPr>
        <w:rPr>
          <w:rFonts w:cs="Times New Roman"/>
        </w:rPr>
      </w:pPr>
    </w:p>
    <w:p w14:paraId="28D40C65" w14:textId="77777777" w:rsidR="00B87483" w:rsidRPr="00FF7A15" w:rsidRDefault="00B87483" w:rsidP="00B87483">
      <w:pPr>
        <w:rPr>
          <w:rFonts w:cs="Times New Roman"/>
        </w:rPr>
      </w:pPr>
      <w:r w:rsidRPr="00FF7A15">
        <w:rPr>
          <w:rFonts w:cs="Times New Roman"/>
        </w:rPr>
        <w:t xml:space="preserve">Links to websites are subject to change and not guaranteed. It is assumed that users will seek the appropriate rights, licenses or permissions to download, distribute and use them according to the relevant copyright laws from the respective owners. We do not own or endorse any of the software mentioned, and this tutorial is strictly for the purpose of illustrating the HSC workflow only. </w:t>
      </w:r>
    </w:p>
    <w:p w14:paraId="69EC35E9" w14:textId="77777777" w:rsidR="00B87483" w:rsidRPr="00FF7A15" w:rsidRDefault="00B87483" w:rsidP="00B87483">
      <w:pPr>
        <w:rPr>
          <w:rFonts w:cs="Times New Roman"/>
        </w:rPr>
      </w:pPr>
    </w:p>
    <w:p w14:paraId="25DD26D4" w14:textId="369B084E" w:rsidR="00B87483" w:rsidRPr="00FF7A15" w:rsidRDefault="00B87483" w:rsidP="00B87483">
      <w:pPr>
        <w:rPr>
          <w:rFonts w:cs="Times New Roman"/>
        </w:rPr>
      </w:pPr>
      <w:r w:rsidRPr="00FF7A15">
        <w:rPr>
          <w:rFonts w:cs="Times New Roman"/>
        </w:rPr>
        <w:t xml:space="preserve">This tutorial assumes that you have a competent 64-bit computer running </w:t>
      </w:r>
      <w:r w:rsidRPr="00660E47">
        <w:rPr>
          <w:rStyle w:val="ProgramNameChar"/>
        </w:rPr>
        <w:t>Windows 10</w:t>
      </w:r>
      <w:r w:rsidRPr="00FF7A15">
        <w:rPr>
          <w:rFonts w:cs="Times New Roman"/>
        </w:rPr>
        <w:t xml:space="preserve">, and have </w:t>
      </w:r>
      <w:r w:rsidR="00DE1140">
        <w:rPr>
          <w:rFonts w:cs="Times New Roman"/>
        </w:rPr>
        <w:t xml:space="preserve">the necessary </w:t>
      </w:r>
      <w:r w:rsidRPr="00FF7A15">
        <w:rPr>
          <w:rFonts w:cs="Times New Roman"/>
        </w:rPr>
        <w:t>administrator rights.</w:t>
      </w:r>
      <w:r w:rsidR="00532AB2">
        <w:rPr>
          <w:rFonts w:cs="Times New Roman"/>
        </w:rPr>
        <w:t xml:space="preserve"> </w:t>
      </w:r>
      <w:r w:rsidR="00F83712">
        <w:rPr>
          <w:rFonts w:cs="Times New Roman"/>
        </w:rPr>
        <w:t xml:space="preserve">For the purposes of this </w:t>
      </w:r>
      <w:r w:rsidR="00532AB2">
        <w:rPr>
          <w:rFonts w:cs="Times New Roman"/>
        </w:rPr>
        <w:t xml:space="preserve">tutorial, it also assumes that the computer has a fully licensed </w:t>
      </w:r>
      <w:r w:rsidR="00F27C14">
        <w:rPr>
          <w:rFonts w:cs="Times New Roman"/>
        </w:rPr>
        <w:t xml:space="preserve">version of </w:t>
      </w:r>
      <w:r w:rsidR="00F27C14" w:rsidRPr="00660E47">
        <w:rPr>
          <w:rStyle w:val="ProgramNameChar"/>
        </w:rPr>
        <w:t>Imaris (version 8.</w:t>
      </w:r>
      <w:r w:rsidR="00AD6ECE" w:rsidRPr="00660E47">
        <w:rPr>
          <w:rStyle w:val="ProgramNameChar"/>
        </w:rPr>
        <w:t>4</w:t>
      </w:r>
      <w:r w:rsidR="00B87D23" w:rsidRPr="00660E47">
        <w:rPr>
          <w:rStyle w:val="ProgramNameChar"/>
        </w:rPr>
        <w:t>.2</w:t>
      </w:r>
      <w:r w:rsidR="00F27C14" w:rsidRPr="00660E47">
        <w:rPr>
          <w:rStyle w:val="ProgramNameChar"/>
        </w:rPr>
        <w:t>)</w:t>
      </w:r>
      <w:r w:rsidR="00F14B0C">
        <w:rPr>
          <w:rFonts w:cs="Times New Roman"/>
        </w:rPr>
        <w:t xml:space="preserve">, </w:t>
      </w:r>
      <w:r w:rsidR="00F27C14" w:rsidRPr="00660E47">
        <w:rPr>
          <w:rStyle w:val="ProgramNameChar"/>
        </w:rPr>
        <w:t xml:space="preserve">FlowJo </w:t>
      </w:r>
      <w:r w:rsidR="00ED6AE5" w:rsidRPr="00660E47">
        <w:rPr>
          <w:rStyle w:val="ProgramNameChar"/>
        </w:rPr>
        <w:t>V</w:t>
      </w:r>
      <w:r w:rsidR="00F27C14" w:rsidRPr="00660E47">
        <w:rPr>
          <w:rStyle w:val="ProgramNameChar"/>
        </w:rPr>
        <w:t xml:space="preserve">X (version </w:t>
      </w:r>
      <w:r w:rsidR="000B13BF">
        <w:rPr>
          <w:rStyle w:val="ProgramNameChar"/>
        </w:rPr>
        <w:t>10.4.1</w:t>
      </w:r>
      <w:r w:rsidR="00F27C14" w:rsidRPr="00660E47">
        <w:rPr>
          <w:rStyle w:val="ProgramNameChar"/>
        </w:rPr>
        <w:t>)</w:t>
      </w:r>
      <w:r w:rsidR="00F14B0C">
        <w:rPr>
          <w:rFonts w:cs="Times New Roman"/>
        </w:rPr>
        <w:t xml:space="preserve"> and </w:t>
      </w:r>
      <w:r w:rsidR="00F14B0C" w:rsidRPr="00660E47">
        <w:rPr>
          <w:rStyle w:val="ProgramNameChar"/>
        </w:rPr>
        <w:t>Microsoft Excel (2010)</w:t>
      </w:r>
      <w:r w:rsidR="00F27C14">
        <w:rPr>
          <w:rFonts w:cs="Times New Roman"/>
        </w:rPr>
        <w:t>.</w:t>
      </w:r>
      <w:r w:rsidR="00B87D23">
        <w:rPr>
          <w:rFonts w:cs="Times New Roman"/>
        </w:rPr>
        <w:t xml:space="preserve"> </w:t>
      </w:r>
      <w:r w:rsidR="00F83712">
        <w:rPr>
          <w:rFonts w:cs="Times New Roman"/>
        </w:rPr>
        <w:t>In m</w:t>
      </w:r>
      <w:r w:rsidR="003D0473">
        <w:rPr>
          <w:rFonts w:cs="Times New Roman"/>
        </w:rPr>
        <w:t>any</w:t>
      </w:r>
      <w:r w:rsidR="00F83712">
        <w:rPr>
          <w:rFonts w:cs="Times New Roman"/>
        </w:rPr>
        <w:t xml:space="preserve"> cases, older or newer versions of the software should have the same functionality as described, but may </w:t>
      </w:r>
      <w:r w:rsidR="003D0473">
        <w:rPr>
          <w:rFonts w:cs="Times New Roman"/>
        </w:rPr>
        <w:t xml:space="preserve">not </w:t>
      </w:r>
      <w:r w:rsidR="00BF5C25">
        <w:rPr>
          <w:rFonts w:cs="Times New Roman"/>
        </w:rPr>
        <w:t xml:space="preserve">necessarily </w:t>
      </w:r>
      <w:r w:rsidR="003D0473">
        <w:rPr>
          <w:rFonts w:cs="Times New Roman"/>
        </w:rPr>
        <w:t>be accessed in the same manner</w:t>
      </w:r>
      <w:r w:rsidR="00BF5C25">
        <w:rPr>
          <w:rFonts w:cs="Times New Roman"/>
        </w:rPr>
        <w:t xml:space="preserve"> </w:t>
      </w:r>
      <w:r w:rsidR="003D0473">
        <w:rPr>
          <w:rFonts w:cs="Times New Roman"/>
        </w:rPr>
        <w:t>describe</w:t>
      </w:r>
      <w:r w:rsidR="00BF5C25">
        <w:rPr>
          <w:rFonts w:cs="Times New Roman"/>
        </w:rPr>
        <w:t>d</w:t>
      </w:r>
      <w:r w:rsidR="003D0473">
        <w:rPr>
          <w:rFonts w:cs="Times New Roman"/>
        </w:rPr>
        <w:t>.</w:t>
      </w:r>
    </w:p>
    <w:p w14:paraId="2B0217BC" w14:textId="45DBA130" w:rsidR="0057371A" w:rsidRDefault="0057371A" w:rsidP="0011606D">
      <w:pPr>
        <w:rPr>
          <w:rFonts w:cs="Times New Roman"/>
        </w:rPr>
      </w:pPr>
    </w:p>
    <w:p w14:paraId="15C3874E" w14:textId="26CFC9C2" w:rsidR="001034A0" w:rsidRPr="00FF7A15" w:rsidRDefault="00086338" w:rsidP="0011606D">
      <w:pPr>
        <w:rPr>
          <w:rFonts w:cs="Times New Roman"/>
        </w:rPr>
      </w:pPr>
      <w:r>
        <w:rPr>
          <w:rFonts w:cs="Times New Roman"/>
        </w:rPr>
        <w:t>F</w:t>
      </w:r>
      <w:r w:rsidR="001034A0">
        <w:rPr>
          <w:rFonts w:cs="Times New Roman"/>
        </w:rPr>
        <w:t xml:space="preserve">or clarity, </w:t>
      </w:r>
      <w:r w:rsidR="000838D2">
        <w:rPr>
          <w:rFonts w:cs="Times New Roman"/>
        </w:rPr>
        <w:t xml:space="preserve">in this tutorial, </w:t>
      </w:r>
      <w:r w:rsidR="001034A0">
        <w:rPr>
          <w:rFonts w:cs="Times New Roman"/>
        </w:rPr>
        <w:t>full filepaths are always given assuming a user account named “Lenovo” (</w:t>
      </w:r>
      <w:r w:rsidR="001034A0" w:rsidRPr="00FF7A15">
        <w:rPr>
          <w:rStyle w:val="PathFilenamesChar"/>
        </w:rPr>
        <w:t>C:\Users\Lenovo\</w:t>
      </w:r>
      <w:r w:rsidR="001034A0">
        <w:rPr>
          <w:rFonts w:cs="Times New Roman"/>
        </w:rPr>
        <w:t>) on the C drive. Users should substitute the file path</w:t>
      </w:r>
      <w:r w:rsidR="0091093F">
        <w:rPr>
          <w:rFonts w:cs="Times New Roman"/>
        </w:rPr>
        <w:t>s</w:t>
      </w:r>
      <w:r w:rsidR="001034A0">
        <w:rPr>
          <w:rFonts w:cs="Times New Roman"/>
        </w:rPr>
        <w:t xml:space="preserve"> accordingly.</w:t>
      </w:r>
    </w:p>
    <w:p w14:paraId="0F231BA6" w14:textId="77777777" w:rsidR="00AF1CBD" w:rsidRPr="00FF7A15" w:rsidRDefault="00AF1CBD" w:rsidP="0011606D">
      <w:pPr>
        <w:rPr>
          <w:rFonts w:cs="Times New Roman"/>
        </w:rPr>
      </w:pPr>
    </w:p>
    <w:sdt>
      <w:sdtPr>
        <w:rPr>
          <w:rFonts w:asciiTheme="minorHAnsi" w:eastAsiaTheme="minorEastAsia" w:hAnsiTheme="minorHAnsi" w:cstheme="minorBidi"/>
          <w:b/>
          <w:bCs/>
          <w:color w:val="auto"/>
          <w:spacing w:val="0"/>
          <w:kern w:val="0"/>
          <w:sz w:val="24"/>
          <w:szCs w:val="24"/>
        </w:rPr>
        <w:id w:val="-587916594"/>
        <w:docPartObj>
          <w:docPartGallery w:val="Table of Contents"/>
          <w:docPartUnique/>
        </w:docPartObj>
      </w:sdtPr>
      <w:sdtEndPr>
        <w:rPr>
          <w:rFonts w:ascii="Times New Roman" w:hAnsi="Times New Roman"/>
          <w:b w:val="0"/>
          <w:bCs w:val="0"/>
          <w:noProof/>
        </w:rPr>
      </w:sdtEndPr>
      <w:sdtContent>
        <w:p w14:paraId="7CBC5673" w14:textId="29243E6B" w:rsidR="002A3559" w:rsidRPr="008B27F6" w:rsidRDefault="002A3559" w:rsidP="002D5800">
          <w:pPr>
            <w:pStyle w:val="Title"/>
            <w:rPr>
              <w:sz w:val="44"/>
            </w:rPr>
          </w:pPr>
          <w:r w:rsidRPr="008B27F6">
            <w:rPr>
              <w:sz w:val="44"/>
            </w:rPr>
            <w:t>Table of Contents</w:t>
          </w:r>
        </w:p>
        <w:p w14:paraId="2EBC4E10" w14:textId="77777777" w:rsidR="007D4BE8" w:rsidRDefault="002A3559">
          <w:pPr>
            <w:pStyle w:val="TOC1"/>
            <w:tabs>
              <w:tab w:val="left" w:pos="660"/>
              <w:tab w:val="right" w:leader="dot" w:pos="9016"/>
            </w:tabs>
            <w:rPr>
              <w:rFonts w:asciiTheme="minorHAnsi" w:hAnsiTheme="minorHAnsi"/>
              <w:noProof/>
              <w:sz w:val="22"/>
              <w:szCs w:val="22"/>
            </w:rPr>
          </w:pPr>
          <w:r>
            <w:fldChar w:fldCharType="begin"/>
          </w:r>
          <w:r>
            <w:instrText xml:space="preserve"> TOC \o "1-3" \h \z \u </w:instrText>
          </w:r>
          <w:r>
            <w:fldChar w:fldCharType="separate"/>
          </w:r>
          <w:hyperlink w:anchor="_Toc513712378" w:history="1">
            <w:r w:rsidR="007D4BE8" w:rsidRPr="00790BC5">
              <w:rPr>
                <w:rStyle w:val="Hyperlink"/>
                <w:noProof/>
              </w:rPr>
              <w:t>1</w:t>
            </w:r>
            <w:r w:rsidR="007D4BE8">
              <w:rPr>
                <w:rFonts w:asciiTheme="minorHAnsi" w:hAnsiTheme="minorHAnsi"/>
                <w:noProof/>
                <w:sz w:val="22"/>
                <w:szCs w:val="22"/>
              </w:rPr>
              <w:tab/>
            </w:r>
            <w:r w:rsidR="007D4BE8" w:rsidRPr="00790BC5">
              <w:rPr>
                <w:rStyle w:val="Hyperlink"/>
                <w:noProof/>
              </w:rPr>
              <w:t>Getting Started</w:t>
            </w:r>
            <w:r w:rsidR="007D4BE8">
              <w:rPr>
                <w:noProof/>
                <w:webHidden/>
              </w:rPr>
              <w:tab/>
            </w:r>
            <w:r w:rsidR="007D4BE8">
              <w:rPr>
                <w:noProof/>
                <w:webHidden/>
              </w:rPr>
              <w:fldChar w:fldCharType="begin"/>
            </w:r>
            <w:r w:rsidR="007D4BE8">
              <w:rPr>
                <w:noProof/>
                <w:webHidden/>
              </w:rPr>
              <w:instrText xml:space="preserve"> PAGEREF _Toc513712378 \h </w:instrText>
            </w:r>
            <w:r w:rsidR="007D4BE8">
              <w:rPr>
                <w:noProof/>
                <w:webHidden/>
              </w:rPr>
            </w:r>
            <w:r w:rsidR="007D4BE8">
              <w:rPr>
                <w:noProof/>
                <w:webHidden/>
              </w:rPr>
              <w:fldChar w:fldCharType="separate"/>
            </w:r>
            <w:r w:rsidR="007D4BE8">
              <w:rPr>
                <w:noProof/>
                <w:webHidden/>
              </w:rPr>
              <w:t>3</w:t>
            </w:r>
            <w:r w:rsidR="007D4BE8">
              <w:rPr>
                <w:noProof/>
                <w:webHidden/>
              </w:rPr>
              <w:fldChar w:fldCharType="end"/>
            </w:r>
          </w:hyperlink>
        </w:p>
        <w:p w14:paraId="090B943B" w14:textId="77777777" w:rsidR="007D4BE8" w:rsidRDefault="007D4BE8">
          <w:pPr>
            <w:pStyle w:val="TOC2"/>
            <w:tabs>
              <w:tab w:val="left" w:pos="880"/>
              <w:tab w:val="right" w:leader="dot" w:pos="9016"/>
            </w:tabs>
            <w:rPr>
              <w:rFonts w:asciiTheme="minorHAnsi" w:hAnsiTheme="minorHAnsi"/>
              <w:noProof/>
              <w:sz w:val="22"/>
              <w:szCs w:val="22"/>
            </w:rPr>
          </w:pPr>
          <w:hyperlink w:anchor="_Toc513712379" w:history="1">
            <w:r w:rsidRPr="00790BC5">
              <w:rPr>
                <w:rStyle w:val="Hyperlink"/>
                <w:noProof/>
              </w:rPr>
              <w:t>1.1</w:t>
            </w:r>
            <w:r>
              <w:rPr>
                <w:rFonts w:asciiTheme="minorHAnsi" w:hAnsiTheme="minorHAnsi"/>
                <w:noProof/>
                <w:sz w:val="22"/>
                <w:szCs w:val="22"/>
              </w:rPr>
              <w:tab/>
            </w:r>
            <w:r w:rsidRPr="00790BC5">
              <w:rPr>
                <w:rStyle w:val="Hyperlink"/>
                <w:noProof/>
              </w:rPr>
              <w:t>Initial Set Up of software environment for Windows 10, FIJI, WinPython 3.5.1.3 and WinPython 2.7.10.2.</w:t>
            </w:r>
            <w:r>
              <w:rPr>
                <w:noProof/>
                <w:webHidden/>
              </w:rPr>
              <w:tab/>
            </w:r>
            <w:r>
              <w:rPr>
                <w:noProof/>
                <w:webHidden/>
              </w:rPr>
              <w:fldChar w:fldCharType="begin"/>
            </w:r>
            <w:r>
              <w:rPr>
                <w:noProof/>
                <w:webHidden/>
              </w:rPr>
              <w:instrText xml:space="preserve"> PAGEREF _Toc513712379 \h </w:instrText>
            </w:r>
            <w:r>
              <w:rPr>
                <w:noProof/>
                <w:webHidden/>
              </w:rPr>
            </w:r>
            <w:r>
              <w:rPr>
                <w:noProof/>
                <w:webHidden/>
              </w:rPr>
              <w:fldChar w:fldCharType="separate"/>
            </w:r>
            <w:r>
              <w:rPr>
                <w:noProof/>
                <w:webHidden/>
              </w:rPr>
              <w:t>3</w:t>
            </w:r>
            <w:r>
              <w:rPr>
                <w:noProof/>
                <w:webHidden/>
              </w:rPr>
              <w:fldChar w:fldCharType="end"/>
            </w:r>
          </w:hyperlink>
        </w:p>
        <w:p w14:paraId="1C425BCD" w14:textId="77777777" w:rsidR="007D4BE8" w:rsidRDefault="007D4BE8">
          <w:pPr>
            <w:pStyle w:val="TOC2"/>
            <w:tabs>
              <w:tab w:val="left" w:pos="880"/>
              <w:tab w:val="right" w:leader="dot" w:pos="9016"/>
            </w:tabs>
            <w:rPr>
              <w:rFonts w:asciiTheme="minorHAnsi" w:hAnsiTheme="minorHAnsi"/>
              <w:noProof/>
              <w:sz w:val="22"/>
              <w:szCs w:val="22"/>
            </w:rPr>
          </w:pPr>
          <w:hyperlink w:anchor="_Toc513712380" w:history="1">
            <w:r w:rsidRPr="00790BC5">
              <w:rPr>
                <w:rStyle w:val="Hyperlink"/>
                <w:noProof/>
              </w:rPr>
              <w:t>1.2</w:t>
            </w:r>
            <w:r>
              <w:rPr>
                <w:rFonts w:asciiTheme="minorHAnsi" w:hAnsiTheme="minorHAnsi"/>
                <w:noProof/>
                <w:sz w:val="22"/>
                <w:szCs w:val="22"/>
              </w:rPr>
              <w:tab/>
            </w:r>
            <w:r w:rsidRPr="00790BC5">
              <w:rPr>
                <w:rStyle w:val="Hyperlink"/>
                <w:noProof/>
              </w:rPr>
              <w:t>Initial Set Up of software environment for HSC scripts</w:t>
            </w:r>
            <w:r>
              <w:rPr>
                <w:noProof/>
                <w:webHidden/>
              </w:rPr>
              <w:tab/>
            </w:r>
            <w:r>
              <w:rPr>
                <w:noProof/>
                <w:webHidden/>
              </w:rPr>
              <w:fldChar w:fldCharType="begin"/>
            </w:r>
            <w:r>
              <w:rPr>
                <w:noProof/>
                <w:webHidden/>
              </w:rPr>
              <w:instrText xml:space="preserve"> PAGEREF _Toc513712380 \h </w:instrText>
            </w:r>
            <w:r>
              <w:rPr>
                <w:noProof/>
                <w:webHidden/>
              </w:rPr>
            </w:r>
            <w:r>
              <w:rPr>
                <w:noProof/>
                <w:webHidden/>
              </w:rPr>
              <w:fldChar w:fldCharType="separate"/>
            </w:r>
            <w:r>
              <w:rPr>
                <w:noProof/>
                <w:webHidden/>
              </w:rPr>
              <w:t>4</w:t>
            </w:r>
            <w:r>
              <w:rPr>
                <w:noProof/>
                <w:webHidden/>
              </w:rPr>
              <w:fldChar w:fldCharType="end"/>
            </w:r>
          </w:hyperlink>
        </w:p>
        <w:p w14:paraId="38C87C13" w14:textId="77777777" w:rsidR="007D4BE8" w:rsidRDefault="007D4BE8">
          <w:pPr>
            <w:pStyle w:val="TOC2"/>
            <w:tabs>
              <w:tab w:val="left" w:pos="880"/>
              <w:tab w:val="right" w:leader="dot" w:pos="9016"/>
            </w:tabs>
            <w:rPr>
              <w:rFonts w:asciiTheme="minorHAnsi" w:hAnsiTheme="minorHAnsi"/>
              <w:noProof/>
              <w:sz w:val="22"/>
              <w:szCs w:val="22"/>
            </w:rPr>
          </w:pPr>
          <w:hyperlink w:anchor="_Toc513712381" w:history="1">
            <w:r w:rsidRPr="00790BC5">
              <w:rPr>
                <w:rStyle w:val="Hyperlink"/>
                <w:noProof/>
              </w:rPr>
              <w:t>1.3</w:t>
            </w:r>
            <w:r>
              <w:rPr>
                <w:rFonts w:asciiTheme="minorHAnsi" w:hAnsiTheme="minorHAnsi"/>
                <w:noProof/>
                <w:sz w:val="22"/>
                <w:szCs w:val="22"/>
              </w:rPr>
              <w:tab/>
            </w:r>
            <w:r w:rsidRPr="00790BC5">
              <w:rPr>
                <w:rStyle w:val="Hyperlink"/>
                <w:noProof/>
              </w:rPr>
              <w:t>Initial Set up of software environment for running Python on Imaris</w:t>
            </w:r>
            <w:r>
              <w:rPr>
                <w:noProof/>
                <w:webHidden/>
              </w:rPr>
              <w:tab/>
            </w:r>
            <w:r>
              <w:rPr>
                <w:noProof/>
                <w:webHidden/>
              </w:rPr>
              <w:fldChar w:fldCharType="begin"/>
            </w:r>
            <w:r>
              <w:rPr>
                <w:noProof/>
                <w:webHidden/>
              </w:rPr>
              <w:instrText xml:space="preserve"> PAGEREF _Toc513712381 \h </w:instrText>
            </w:r>
            <w:r>
              <w:rPr>
                <w:noProof/>
                <w:webHidden/>
              </w:rPr>
            </w:r>
            <w:r>
              <w:rPr>
                <w:noProof/>
                <w:webHidden/>
              </w:rPr>
              <w:fldChar w:fldCharType="separate"/>
            </w:r>
            <w:r>
              <w:rPr>
                <w:noProof/>
                <w:webHidden/>
              </w:rPr>
              <w:t>8</w:t>
            </w:r>
            <w:r>
              <w:rPr>
                <w:noProof/>
                <w:webHidden/>
              </w:rPr>
              <w:fldChar w:fldCharType="end"/>
            </w:r>
          </w:hyperlink>
        </w:p>
        <w:p w14:paraId="7E4CAC01" w14:textId="77777777" w:rsidR="007D4BE8" w:rsidRDefault="007D4BE8">
          <w:pPr>
            <w:pStyle w:val="TOC2"/>
            <w:tabs>
              <w:tab w:val="left" w:pos="880"/>
              <w:tab w:val="right" w:leader="dot" w:pos="9016"/>
            </w:tabs>
            <w:rPr>
              <w:rFonts w:asciiTheme="minorHAnsi" w:hAnsiTheme="minorHAnsi"/>
              <w:noProof/>
              <w:sz w:val="22"/>
              <w:szCs w:val="22"/>
            </w:rPr>
          </w:pPr>
          <w:hyperlink w:anchor="_Toc513712382" w:history="1">
            <w:r w:rsidRPr="00790BC5">
              <w:rPr>
                <w:rStyle w:val="Hyperlink"/>
                <w:noProof/>
              </w:rPr>
              <w:t>1.4</w:t>
            </w:r>
            <w:r>
              <w:rPr>
                <w:rFonts w:asciiTheme="minorHAnsi" w:hAnsiTheme="minorHAnsi"/>
                <w:noProof/>
                <w:sz w:val="22"/>
                <w:szCs w:val="22"/>
              </w:rPr>
              <w:tab/>
            </w:r>
            <w:r w:rsidRPr="00790BC5">
              <w:rPr>
                <w:rStyle w:val="Hyperlink"/>
                <w:noProof/>
              </w:rPr>
              <w:t>Loading HSC LUTs into FIJI and Imaris</w:t>
            </w:r>
            <w:r>
              <w:rPr>
                <w:noProof/>
                <w:webHidden/>
              </w:rPr>
              <w:tab/>
            </w:r>
            <w:r>
              <w:rPr>
                <w:noProof/>
                <w:webHidden/>
              </w:rPr>
              <w:fldChar w:fldCharType="begin"/>
            </w:r>
            <w:r>
              <w:rPr>
                <w:noProof/>
                <w:webHidden/>
              </w:rPr>
              <w:instrText xml:space="preserve"> PAGEREF _Toc513712382 \h </w:instrText>
            </w:r>
            <w:r>
              <w:rPr>
                <w:noProof/>
                <w:webHidden/>
              </w:rPr>
            </w:r>
            <w:r>
              <w:rPr>
                <w:noProof/>
                <w:webHidden/>
              </w:rPr>
              <w:fldChar w:fldCharType="separate"/>
            </w:r>
            <w:r>
              <w:rPr>
                <w:noProof/>
                <w:webHidden/>
              </w:rPr>
              <w:t>9</w:t>
            </w:r>
            <w:r>
              <w:rPr>
                <w:noProof/>
                <w:webHidden/>
              </w:rPr>
              <w:fldChar w:fldCharType="end"/>
            </w:r>
          </w:hyperlink>
        </w:p>
        <w:p w14:paraId="5E6FB106" w14:textId="77777777" w:rsidR="007D4BE8" w:rsidRDefault="007D4BE8">
          <w:pPr>
            <w:pStyle w:val="TOC2"/>
            <w:tabs>
              <w:tab w:val="left" w:pos="880"/>
              <w:tab w:val="right" w:leader="dot" w:pos="9016"/>
            </w:tabs>
            <w:rPr>
              <w:rFonts w:asciiTheme="minorHAnsi" w:hAnsiTheme="minorHAnsi"/>
              <w:noProof/>
              <w:sz w:val="22"/>
              <w:szCs w:val="22"/>
            </w:rPr>
          </w:pPr>
          <w:hyperlink w:anchor="_Toc513712383" w:history="1">
            <w:r w:rsidRPr="00790BC5">
              <w:rPr>
                <w:rStyle w:val="Hyperlink"/>
                <w:noProof/>
              </w:rPr>
              <w:t>1.5</w:t>
            </w:r>
            <w:r>
              <w:rPr>
                <w:rFonts w:asciiTheme="minorHAnsi" w:hAnsiTheme="minorHAnsi"/>
                <w:noProof/>
                <w:sz w:val="22"/>
                <w:szCs w:val="22"/>
              </w:rPr>
              <w:tab/>
            </w:r>
            <w:r w:rsidRPr="00790BC5">
              <w:rPr>
                <w:rStyle w:val="Hyperlink"/>
                <w:noProof/>
              </w:rPr>
              <w:t>Test Data</w:t>
            </w:r>
            <w:r>
              <w:rPr>
                <w:noProof/>
                <w:webHidden/>
              </w:rPr>
              <w:tab/>
            </w:r>
            <w:r>
              <w:rPr>
                <w:noProof/>
                <w:webHidden/>
              </w:rPr>
              <w:fldChar w:fldCharType="begin"/>
            </w:r>
            <w:r>
              <w:rPr>
                <w:noProof/>
                <w:webHidden/>
              </w:rPr>
              <w:instrText xml:space="preserve"> PAGEREF _Toc513712383 \h </w:instrText>
            </w:r>
            <w:r>
              <w:rPr>
                <w:noProof/>
                <w:webHidden/>
              </w:rPr>
            </w:r>
            <w:r>
              <w:rPr>
                <w:noProof/>
                <w:webHidden/>
              </w:rPr>
              <w:fldChar w:fldCharType="separate"/>
            </w:r>
            <w:r>
              <w:rPr>
                <w:noProof/>
                <w:webHidden/>
              </w:rPr>
              <w:t>9</w:t>
            </w:r>
            <w:r>
              <w:rPr>
                <w:noProof/>
                <w:webHidden/>
              </w:rPr>
              <w:fldChar w:fldCharType="end"/>
            </w:r>
          </w:hyperlink>
        </w:p>
        <w:p w14:paraId="7DE72D62" w14:textId="77777777" w:rsidR="007D4BE8" w:rsidRDefault="007D4BE8">
          <w:pPr>
            <w:pStyle w:val="TOC1"/>
            <w:tabs>
              <w:tab w:val="left" w:pos="660"/>
              <w:tab w:val="right" w:leader="dot" w:pos="9016"/>
            </w:tabs>
            <w:rPr>
              <w:rFonts w:asciiTheme="minorHAnsi" w:hAnsiTheme="minorHAnsi"/>
              <w:noProof/>
              <w:sz w:val="22"/>
              <w:szCs w:val="22"/>
            </w:rPr>
          </w:pPr>
          <w:hyperlink w:anchor="_Toc513712384" w:history="1">
            <w:r w:rsidRPr="00790BC5">
              <w:rPr>
                <w:rStyle w:val="Hyperlink"/>
                <w:noProof/>
              </w:rPr>
              <w:t>2</w:t>
            </w:r>
            <w:r>
              <w:rPr>
                <w:rFonts w:asciiTheme="minorHAnsi" w:hAnsiTheme="minorHAnsi"/>
                <w:noProof/>
                <w:sz w:val="22"/>
                <w:szCs w:val="22"/>
              </w:rPr>
              <w:tab/>
            </w:r>
            <w:r w:rsidRPr="00790BC5">
              <w:rPr>
                <w:rStyle w:val="Hyperlink"/>
                <w:noProof/>
              </w:rPr>
              <w:t>Using the Hue-Saturation-Brightness surface creation (HSC) workflow</w:t>
            </w:r>
            <w:r>
              <w:rPr>
                <w:noProof/>
                <w:webHidden/>
              </w:rPr>
              <w:tab/>
            </w:r>
            <w:r>
              <w:rPr>
                <w:noProof/>
                <w:webHidden/>
              </w:rPr>
              <w:fldChar w:fldCharType="begin"/>
            </w:r>
            <w:r>
              <w:rPr>
                <w:noProof/>
                <w:webHidden/>
              </w:rPr>
              <w:instrText xml:space="preserve"> PAGEREF _Toc513712384 \h </w:instrText>
            </w:r>
            <w:r>
              <w:rPr>
                <w:noProof/>
                <w:webHidden/>
              </w:rPr>
            </w:r>
            <w:r>
              <w:rPr>
                <w:noProof/>
                <w:webHidden/>
              </w:rPr>
              <w:fldChar w:fldCharType="separate"/>
            </w:r>
            <w:r>
              <w:rPr>
                <w:noProof/>
                <w:webHidden/>
              </w:rPr>
              <w:t>12</w:t>
            </w:r>
            <w:r>
              <w:rPr>
                <w:noProof/>
                <w:webHidden/>
              </w:rPr>
              <w:fldChar w:fldCharType="end"/>
            </w:r>
          </w:hyperlink>
        </w:p>
        <w:p w14:paraId="28C5129F" w14:textId="77777777" w:rsidR="007D4BE8" w:rsidRDefault="007D4BE8">
          <w:pPr>
            <w:pStyle w:val="TOC3"/>
            <w:rPr>
              <w:rFonts w:asciiTheme="minorHAnsi" w:hAnsiTheme="minorHAnsi"/>
              <w:noProof/>
              <w:sz w:val="22"/>
              <w:szCs w:val="22"/>
            </w:rPr>
          </w:pPr>
          <w:hyperlink w:anchor="_Toc513712385" w:history="1">
            <w:r w:rsidRPr="00790BC5">
              <w:rPr>
                <w:rStyle w:val="Hyperlink"/>
                <w:rFonts w:cs="Times New Roman"/>
                <w:noProof/>
              </w:rPr>
              <w:t>2.1</w:t>
            </w:r>
            <w:r>
              <w:rPr>
                <w:rFonts w:asciiTheme="minorHAnsi" w:hAnsiTheme="minorHAnsi"/>
                <w:noProof/>
                <w:sz w:val="22"/>
                <w:szCs w:val="22"/>
              </w:rPr>
              <w:tab/>
            </w:r>
            <w:r w:rsidRPr="00790BC5">
              <w:rPr>
                <w:rStyle w:val="Hyperlink"/>
                <w:rFonts w:cs="Times New Roman"/>
                <w:noProof/>
              </w:rPr>
              <w:t>Rename TIF files to standard format</w:t>
            </w:r>
            <w:r>
              <w:rPr>
                <w:noProof/>
                <w:webHidden/>
              </w:rPr>
              <w:tab/>
            </w:r>
            <w:r>
              <w:rPr>
                <w:noProof/>
                <w:webHidden/>
              </w:rPr>
              <w:fldChar w:fldCharType="begin"/>
            </w:r>
            <w:r>
              <w:rPr>
                <w:noProof/>
                <w:webHidden/>
              </w:rPr>
              <w:instrText xml:space="preserve"> PAGEREF _Toc513712385 \h </w:instrText>
            </w:r>
            <w:r>
              <w:rPr>
                <w:noProof/>
                <w:webHidden/>
              </w:rPr>
            </w:r>
            <w:r>
              <w:rPr>
                <w:noProof/>
                <w:webHidden/>
              </w:rPr>
              <w:fldChar w:fldCharType="separate"/>
            </w:r>
            <w:r>
              <w:rPr>
                <w:noProof/>
                <w:webHidden/>
              </w:rPr>
              <w:t>12</w:t>
            </w:r>
            <w:r>
              <w:rPr>
                <w:noProof/>
                <w:webHidden/>
              </w:rPr>
              <w:fldChar w:fldCharType="end"/>
            </w:r>
          </w:hyperlink>
        </w:p>
        <w:p w14:paraId="2B682791" w14:textId="77777777" w:rsidR="007D4BE8" w:rsidRDefault="007D4BE8">
          <w:pPr>
            <w:pStyle w:val="TOC3"/>
            <w:rPr>
              <w:rFonts w:asciiTheme="minorHAnsi" w:hAnsiTheme="minorHAnsi"/>
              <w:noProof/>
              <w:sz w:val="22"/>
              <w:szCs w:val="22"/>
            </w:rPr>
          </w:pPr>
          <w:hyperlink w:anchor="_Toc513712387" w:history="1">
            <w:r w:rsidRPr="00790BC5">
              <w:rPr>
                <w:rStyle w:val="Hyperlink"/>
                <w:rFonts w:cs="Times New Roman"/>
                <w:noProof/>
              </w:rPr>
              <w:t>2.2</w:t>
            </w:r>
            <w:r>
              <w:rPr>
                <w:rFonts w:asciiTheme="minorHAnsi" w:hAnsiTheme="minorHAnsi"/>
                <w:noProof/>
                <w:sz w:val="22"/>
                <w:szCs w:val="22"/>
              </w:rPr>
              <w:tab/>
            </w:r>
            <w:r w:rsidRPr="00790BC5">
              <w:rPr>
                <w:rStyle w:val="Hyperlink"/>
                <w:rFonts w:cs="Times New Roman"/>
                <w:noProof/>
              </w:rPr>
              <w:t>Reduce number of channels to 3 by merging channels (Optional)</w:t>
            </w:r>
            <w:r>
              <w:rPr>
                <w:noProof/>
                <w:webHidden/>
              </w:rPr>
              <w:tab/>
            </w:r>
            <w:r>
              <w:rPr>
                <w:noProof/>
                <w:webHidden/>
              </w:rPr>
              <w:fldChar w:fldCharType="begin"/>
            </w:r>
            <w:r>
              <w:rPr>
                <w:noProof/>
                <w:webHidden/>
              </w:rPr>
              <w:instrText xml:space="preserve"> PAGEREF _Toc513712387 \h </w:instrText>
            </w:r>
            <w:r>
              <w:rPr>
                <w:noProof/>
                <w:webHidden/>
              </w:rPr>
            </w:r>
            <w:r>
              <w:rPr>
                <w:noProof/>
                <w:webHidden/>
              </w:rPr>
              <w:fldChar w:fldCharType="separate"/>
            </w:r>
            <w:r>
              <w:rPr>
                <w:noProof/>
                <w:webHidden/>
              </w:rPr>
              <w:t>13</w:t>
            </w:r>
            <w:r>
              <w:rPr>
                <w:noProof/>
                <w:webHidden/>
              </w:rPr>
              <w:fldChar w:fldCharType="end"/>
            </w:r>
          </w:hyperlink>
        </w:p>
        <w:p w14:paraId="55C2BC4B" w14:textId="77777777" w:rsidR="007D4BE8" w:rsidRDefault="007D4BE8">
          <w:pPr>
            <w:pStyle w:val="TOC3"/>
            <w:rPr>
              <w:rFonts w:asciiTheme="minorHAnsi" w:hAnsiTheme="minorHAnsi"/>
              <w:noProof/>
              <w:sz w:val="22"/>
              <w:szCs w:val="22"/>
            </w:rPr>
          </w:pPr>
          <w:hyperlink w:anchor="_Toc513712388" w:history="1">
            <w:r w:rsidRPr="00790BC5">
              <w:rPr>
                <w:rStyle w:val="Hyperlink"/>
                <w:rFonts w:cs="Times New Roman"/>
                <w:noProof/>
              </w:rPr>
              <w:t>2.3</w:t>
            </w:r>
            <w:r>
              <w:rPr>
                <w:rFonts w:asciiTheme="minorHAnsi" w:hAnsiTheme="minorHAnsi"/>
                <w:noProof/>
                <w:sz w:val="22"/>
                <w:szCs w:val="22"/>
              </w:rPr>
              <w:tab/>
            </w:r>
            <w:r w:rsidRPr="00790BC5">
              <w:rPr>
                <w:rStyle w:val="Hyperlink"/>
                <w:rFonts w:cs="Times New Roman"/>
                <w:noProof/>
              </w:rPr>
              <w:t>Generate Hue, Saturation and Brightness channels</w:t>
            </w:r>
            <w:r>
              <w:rPr>
                <w:noProof/>
                <w:webHidden/>
              </w:rPr>
              <w:tab/>
            </w:r>
            <w:r>
              <w:rPr>
                <w:noProof/>
                <w:webHidden/>
              </w:rPr>
              <w:fldChar w:fldCharType="begin"/>
            </w:r>
            <w:r>
              <w:rPr>
                <w:noProof/>
                <w:webHidden/>
              </w:rPr>
              <w:instrText xml:space="preserve"> PAGEREF _Toc513712388 \h </w:instrText>
            </w:r>
            <w:r>
              <w:rPr>
                <w:noProof/>
                <w:webHidden/>
              </w:rPr>
            </w:r>
            <w:r>
              <w:rPr>
                <w:noProof/>
                <w:webHidden/>
              </w:rPr>
              <w:fldChar w:fldCharType="separate"/>
            </w:r>
            <w:r>
              <w:rPr>
                <w:noProof/>
                <w:webHidden/>
              </w:rPr>
              <w:t>14</w:t>
            </w:r>
            <w:r>
              <w:rPr>
                <w:noProof/>
                <w:webHidden/>
              </w:rPr>
              <w:fldChar w:fldCharType="end"/>
            </w:r>
          </w:hyperlink>
        </w:p>
        <w:p w14:paraId="2ABE6230" w14:textId="77777777" w:rsidR="007D4BE8" w:rsidRDefault="007D4BE8">
          <w:pPr>
            <w:pStyle w:val="TOC3"/>
            <w:rPr>
              <w:rFonts w:asciiTheme="minorHAnsi" w:hAnsiTheme="minorHAnsi"/>
              <w:noProof/>
              <w:sz w:val="22"/>
              <w:szCs w:val="22"/>
            </w:rPr>
          </w:pPr>
          <w:hyperlink w:anchor="_Toc513712389" w:history="1">
            <w:r w:rsidRPr="00790BC5">
              <w:rPr>
                <w:rStyle w:val="Hyperlink"/>
                <w:rFonts w:cs="Times New Roman"/>
                <w:noProof/>
              </w:rPr>
              <w:t>2.4</w:t>
            </w:r>
            <w:r>
              <w:rPr>
                <w:rFonts w:asciiTheme="minorHAnsi" w:hAnsiTheme="minorHAnsi"/>
                <w:noProof/>
                <w:sz w:val="22"/>
                <w:szCs w:val="22"/>
              </w:rPr>
              <w:tab/>
            </w:r>
            <w:r w:rsidRPr="00790BC5">
              <w:rPr>
                <w:rStyle w:val="Hyperlink"/>
                <w:rFonts w:cs="Times New Roman"/>
                <w:noProof/>
              </w:rPr>
              <w:t>Surface creation using the Brightness channel in Imaris and statistics extraction.</w:t>
            </w:r>
            <w:r>
              <w:rPr>
                <w:noProof/>
                <w:webHidden/>
              </w:rPr>
              <w:tab/>
            </w:r>
            <w:r>
              <w:rPr>
                <w:noProof/>
                <w:webHidden/>
              </w:rPr>
              <w:fldChar w:fldCharType="begin"/>
            </w:r>
            <w:r>
              <w:rPr>
                <w:noProof/>
                <w:webHidden/>
              </w:rPr>
              <w:instrText xml:space="preserve"> PAGEREF _Toc513712389 \h </w:instrText>
            </w:r>
            <w:r>
              <w:rPr>
                <w:noProof/>
                <w:webHidden/>
              </w:rPr>
            </w:r>
            <w:r>
              <w:rPr>
                <w:noProof/>
                <w:webHidden/>
              </w:rPr>
              <w:fldChar w:fldCharType="separate"/>
            </w:r>
            <w:r>
              <w:rPr>
                <w:noProof/>
                <w:webHidden/>
              </w:rPr>
              <w:t>16</w:t>
            </w:r>
            <w:r>
              <w:rPr>
                <w:noProof/>
                <w:webHidden/>
              </w:rPr>
              <w:fldChar w:fldCharType="end"/>
            </w:r>
          </w:hyperlink>
        </w:p>
        <w:p w14:paraId="64C99637" w14:textId="77777777" w:rsidR="007D4BE8" w:rsidRDefault="007D4BE8">
          <w:pPr>
            <w:pStyle w:val="TOC3"/>
            <w:rPr>
              <w:rFonts w:asciiTheme="minorHAnsi" w:hAnsiTheme="minorHAnsi"/>
              <w:noProof/>
              <w:sz w:val="22"/>
              <w:szCs w:val="22"/>
            </w:rPr>
          </w:pPr>
          <w:hyperlink w:anchor="_Toc513712390" w:history="1">
            <w:r w:rsidRPr="00790BC5">
              <w:rPr>
                <w:rStyle w:val="Hyperlink"/>
                <w:rFonts w:cs="Times New Roman"/>
                <w:noProof/>
              </w:rPr>
              <w:t>2.5</w:t>
            </w:r>
            <w:r>
              <w:rPr>
                <w:rFonts w:asciiTheme="minorHAnsi" w:hAnsiTheme="minorHAnsi"/>
                <w:noProof/>
                <w:sz w:val="22"/>
                <w:szCs w:val="22"/>
              </w:rPr>
              <w:tab/>
            </w:r>
            <w:r w:rsidRPr="00790BC5">
              <w:rPr>
                <w:rStyle w:val="Hyperlink"/>
                <w:rFonts w:cs="Times New Roman"/>
                <w:noProof/>
              </w:rPr>
              <w:t>Saving out Surface Statistics</w:t>
            </w:r>
            <w:r>
              <w:rPr>
                <w:noProof/>
                <w:webHidden/>
              </w:rPr>
              <w:tab/>
            </w:r>
            <w:r>
              <w:rPr>
                <w:noProof/>
                <w:webHidden/>
              </w:rPr>
              <w:fldChar w:fldCharType="begin"/>
            </w:r>
            <w:r>
              <w:rPr>
                <w:noProof/>
                <w:webHidden/>
              </w:rPr>
              <w:instrText xml:space="preserve"> PAGEREF _Toc513712390 \h </w:instrText>
            </w:r>
            <w:r>
              <w:rPr>
                <w:noProof/>
                <w:webHidden/>
              </w:rPr>
            </w:r>
            <w:r>
              <w:rPr>
                <w:noProof/>
                <w:webHidden/>
              </w:rPr>
              <w:fldChar w:fldCharType="separate"/>
            </w:r>
            <w:r>
              <w:rPr>
                <w:noProof/>
                <w:webHidden/>
              </w:rPr>
              <w:t>21</w:t>
            </w:r>
            <w:r>
              <w:rPr>
                <w:noProof/>
                <w:webHidden/>
              </w:rPr>
              <w:fldChar w:fldCharType="end"/>
            </w:r>
          </w:hyperlink>
        </w:p>
        <w:p w14:paraId="2494A076" w14:textId="77777777" w:rsidR="007D4BE8" w:rsidRDefault="007D4BE8">
          <w:pPr>
            <w:pStyle w:val="TOC3"/>
            <w:rPr>
              <w:rFonts w:asciiTheme="minorHAnsi" w:hAnsiTheme="minorHAnsi"/>
              <w:noProof/>
              <w:sz w:val="22"/>
              <w:szCs w:val="22"/>
            </w:rPr>
          </w:pPr>
          <w:hyperlink w:anchor="_Toc513712391" w:history="1">
            <w:r w:rsidRPr="00790BC5">
              <w:rPr>
                <w:rStyle w:val="Hyperlink"/>
                <w:rFonts w:cs="Times New Roman"/>
                <w:noProof/>
              </w:rPr>
              <w:t>2.6</w:t>
            </w:r>
            <w:r>
              <w:rPr>
                <w:rFonts w:asciiTheme="minorHAnsi" w:hAnsiTheme="minorHAnsi"/>
                <w:noProof/>
                <w:sz w:val="22"/>
                <w:szCs w:val="22"/>
              </w:rPr>
              <w:tab/>
            </w:r>
            <w:r w:rsidRPr="00790BC5">
              <w:rPr>
                <w:rStyle w:val="Hyperlink"/>
                <w:rFonts w:cs="Times New Roman"/>
                <w:noProof/>
              </w:rPr>
              <w:t>Aggregate statistics into single CSV file and Gating in FlowJo</w:t>
            </w:r>
            <w:r>
              <w:rPr>
                <w:noProof/>
                <w:webHidden/>
              </w:rPr>
              <w:tab/>
            </w:r>
            <w:r>
              <w:rPr>
                <w:noProof/>
                <w:webHidden/>
              </w:rPr>
              <w:fldChar w:fldCharType="begin"/>
            </w:r>
            <w:r>
              <w:rPr>
                <w:noProof/>
                <w:webHidden/>
              </w:rPr>
              <w:instrText xml:space="preserve"> PAGEREF _Toc513712391 \h </w:instrText>
            </w:r>
            <w:r>
              <w:rPr>
                <w:noProof/>
                <w:webHidden/>
              </w:rPr>
            </w:r>
            <w:r>
              <w:rPr>
                <w:noProof/>
                <w:webHidden/>
              </w:rPr>
              <w:fldChar w:fldCharType="separate"/>
            </w:r>
            <w:r>
              <w:rPr>
                <w:noProof/>
                <w:webHidden/>
              </w:rPr>
              <w:t>22</w:t>
            </w:r>
            <w:r>
              <w:rPr>
                <w:noProof/>
                <w:webHidden/>
              </w:rPr>
              <w:fldChar w:fldCharType="end"/>
            </w:r>
          </w:hyperlink>
        </w:p>
        <w:p w14:paraId="74DC9898" w14:textId="77777777" w:rsidR="007D4BE8" w:rsidRDefault="007D4BE8">
          <w:pPr>
            <w:pStyle w:val="TOC3"/>
            <w:rPr>
              <w:rFonts w:asciiTheme="minorHAnsi" w:hAnsiTheme="minorHAnsi"/>
              <w:noProof/>
              <w:sz w:val="22"/>
              <w:szCs w:val="22"/>
            </w:rPr>
          </w:pPr>
          <w:hyperlink w:anchor="_Toc513712392" w:history="1">
            <w:r w:rsidRPr="00790BC5">
              <w:rPr>
                <w:rStyle w:val="Hyperlink"/>
                <w:rFonts w:cs="Times New Roman"/>
                <w:noProof/>
              </w:rPr>
              <w:t>2.7</w:t>
            </w:r>
            <w:r>
              <w:rPr>
                <w:rFonts w:asciiTheme="minorHAnsi" w:hAnsiTheme="minorHAnsi"/>
                <w:noProof/>
                <w:sz w:val="22"/>
                <w:szCs w:val="22"/>
              </w:rPr>
              <w:tab/>
            </w:r>
            <w:r w:rsidRPr="00790BC5">
              <w:rPr>
                <w:rStyle w:val="Hyperlink"/>
                <w:rFonts w:cs="Times New Roman"/>
                <w:noProof/>
              </w:rPr>
              <w:t>Backgating in Imaris (Version 8.4.2)</w:t>
            </w:r>
            <w:r>
              <w:rPr>
                <w:noProof/>
                <w:webHidden/>
              </w:rPr>
              <w:tab/>
            </w:r>
            <w:r>
              <w:rPr>
                <w:noProof/>
                <w:webHidden/>
              </w:rPr>
              <w:fldChar w:fldCharType="begin"/>
            </w:r>
            <w:r>
              <w:rPr>
                <w:noProof/>
                <w:webHidden/>
              </w:rPr>
              <w:instrText xml:space="preserve"> PAGEREF _Toc513712392 \h </w:instrText>
            </w:r>
            <w:r>
              <w:rPr>
                <w:noProof/>
                <w:webHidden/>
              </w:rPr>
            </w:r>
            <w:r>
              <w:rPr>
                <w:noProof/>
                <w:webHidden/>
              </w:rPr>
              <w:fldChar w:fldCharType="separate"/>
            </w:r>
            <w:r>
              <w:rPr>
                <w:noProof/>
                <w:webHidden/>
              </w:rPr>
              <w:t>29</w:t>
            </w:r>
            <w:r>
              <w:rPr>
                <w:noProof/>
                <w:webHidden/>
              </w:rPr>
              <w:fldChar w:fldCharType="end"/>
            </w:r>
          </w:hyperlink>
        </w:p>
        <w:p w14:paraId="4DD6F53B" w14:textId="77777777" w:rsidR="007D4BE8" w:rsidRDefault="007D4BE8">
          <w:pPr>
            <w:pStyle w:val="TOC1"/>
            <w:tabs>
              <w:tab w:val="left" w:pos="660"/>
              <w:tab w:val="right" w:leader="dot" w:pos="9016"/>
            </w:tabs>
            <w:rPr>
              <w:rFonts w:asciiTheme="minorHAnsi" w:hAnsiTheme="minorHAnsi"/>
              <w:noProof/>
              <w:sz w:val="22"/>
              <w:szCs w:val="22"/>
            </w:rPr>
          </w:pPr>
          <w:hyperlink w:anchor="_Toc513712393" w:history="1">
            <w:r w:rsidRPr="00790BC5">
              <w:rPr>
                <w:rStyle w:val="Hyperlink"/>
                <w:noProof/>
              </w:rPr>
              <w:t>3</w:t>
            </w:r>
            <w:r>
              <w:rPr>
                <w:rFonts w:asciiTheme="minorHAnsi" w:hAnsiTheme="minorHAnsi"/>
                <w:noProof/>
                <w:sz w:val="22"/>
                <w:szCs w:val="22"/>
              </w:rPr>
              <w:tab/>
            </w:r>
            <w:r w:rsidRPr="00790BC5">
              <w:rPr>
                <w:rStyle w:val="Hyperlink"/>
                <w:noProof/>
              </w:rPr>
              <w:t>Spectral Compensation (optional)</w:t>
            </w:r>
            <w:r>
              <w:rPr>
                <w:noProof/>
                <w:webHidden/>
              </w:rPr>
              <w:tab/>
            </w:r>
            <w:r>
              <w:rPr>
                <w:noProof/>
                <w:webHidden/>
              </w:rPr>
              <w:fldChar w:fldCharType="begin"/>
            </w:r>
            <w:r>
              <w:rPr>
                <w:noProof/>
                <w:webHidden/>
              </w:rPr>
              <w:instrText xml:space="preserve"> PAGEREF _Toc513712393 \h </w:instrText>
            </w:r>
            <w:r>
              <w:rPr>
                <w:noProof/>
                <w:webHidden/>
              </w:rPr>
            </w:r>
            <w:r>
              <w:rPr>
                <w:noProof/>
                <w:webHidden/>
              </w:rPr>
              <w:fldChar w:fldCharType="separate"/>
            </w:r>
            <w:r>
              <w:rPr>
                <w:noProof/>
                <w:webHidden/>
              </w:rPr>
              <w:t>32</w:t>
            </w:r>
            <w:r>
              <w:rPr>
                <w:noProof/>
                <w:webHidden/>
              </w:rPr>
              <w:fldChar w:fldCharType="end"/>
            </w:r>
          </w:hyperlink>
        </w:p>
        <w:p w14:paraId="4A8AB592" w14:textId="77777777" w:rsidR="007D4BE8" w:rsidRDefault="007D4BE8">
          <w:pPr>
            <w:pStyle w:val="TOC2"/>
            <w:tabs>
              <w:tab w:val="left" w:pos="880"/>
              <w:tab w:val="right" w:leader="dot" w:pos="9016"/>
            </w:tabs>
            <w:rPr>
              <w:rFonts w:asciiTheme="minorHAnsi" w:hAnsiTheme="minorHAnsi"/>
              <w:noProof/>
              <w:sz w:val="22"/>
              <w:szCs w:val="22"/>
            </w:rPr>
          </w:pPr>
          <w:hyperlink w:anchor="_Toc513712394" w:history="1">
            <w:r w:rsidRPr="00790BC5">
              <w:rPr>
                <w:rStyle w:val="Hyperlink"/>
                <w:noProof/>
              </w:rPr>
              <w:t>3.1</w:t>
            </w:r>
            <w:r>
              <w:rPr>
                <w:rFonts w:asciiTheme="minorHAnsi" w:hAnsiTheme="minorHAnsi"/>
                <w:noProof/>
                <w:sz w:val="22"/>
                <w:szCs w:val="22"/>
              </w:rPr>
              <w:tab/>
            </w:r>
            <w:r w:rsidRPr="00790BC5">
              <w:rPr>
                <w:rStyle w:val="Hyperlink"/>
                <w:noProof/>
              </w:rPr>
              <w:t>Compensation using FlowJo</w:t>
            </w:r>
            <w:r>
              <w:rPr>
                <w:noProof/>
                <w:webHidden/>
              </w:rPr>
              <w:tab/>
            </w:r>
            <w:r>
              <w:rPr>
                <w:noProof/>
                <w:webHidden/>
              </w:rPr>
              <w:fldChar w:fldCharType="begin"/>
            </w:r>
            <w:r>
              <w:rPr>
                <w:noProof/>
                <w:webHidden/>
              </w:rPr>
              <w:instrText xml:space="preserve"> PAGEREF _Toc513712394 \h </w:instrText>
            </w:r>
            <w:r>
              <w:rPr>
                <w:noProof/>
                <w:webHidden/>
              </w:rPr>
            </w:r>
            <w:r>
              <w:rPr>
                <w:noProof/>
                <w:webHidden/>
              </w:rPr>
              <w:fldChar w:fldCharType="separate"/>
            </w:r>
            <w:r>
              <w:rPr>
                <w:noProof/>
                <w:webHidden/>
              </w:rPr>
              <w:t>32</w:t>
            </w:r>
            <w:r>
              <w:rPr>
                <w:noProof/>
                <w:webHidden/>
              </w:rPr>
              <w:fldChar w:fldCharType="end"/>
            </w:r>
          </w:hyperlink>
        </w:p>
        <w:p w14:paraId="46647369" w14:textId="77777777" w:rsidR="007D4BE8" w:rsidRDefault="007D4BE8">
          <w:pPr>
            <w:pStyle w:val="TOC2"/>
            <w:tabs>
              <w:tab w:val="left" w:pos="880"/>
              <w:tab w:val="right" w:leader="dot" w:pos="9016"/>
            </w:tabs>
            <w:rPr>
              <w:rFonts w:asciiTheme="minorHAnsi" w:hAnsiTheme="minorHAnsi"/>
              <w:noProof/>
              <w:sz w:val="22"/>
              <w:szCs w:val="22"/>
            </w:rPr>
          </w:pPr>
          <w:hyperlink w:anchor="_Toc513712395" w:history="1">
            <w:r w:rsidRPr="00790BC5">
              <w:rPr>
                <w:rStyle w:val="Hyperlink"/>
                <w:noProof/>
              </w:rPr>
              <w:t>3.2</w:t>
            </w:r>
            <w:r>
              <w:rPr>
                <w:rFonts w:asciiTheme="minorHAnsi" w:hAnsiTheme="minorHAnsi"/>
                <w:noProof/>
                <w:sz w:val="22"/>
                <w:szCs w:val="22"/>
              </w:rPr>
              <w:tab/>
            </w:r>
            <w:r w:rsidRPr="00790BC5">
              <w:rPr>
                <w:rStyle w:val="Hyperlink"/>
                <w:noProof/>
              </w:rPr>
              <w:t>Correction of original images</w:t>
            </w:r>
            <w:r>
              <w:rPr>
                <w:noProof/>
                <w:webHidden/>
              </w:rPr>
              <w:tab/>
            </w:r>
            <w:r>
              <w:rPr>
                <w:noProof/>
                <w:webHidden/>
              </w:rPr>
              <w:fldChar w:fldCharType="begin"/>
            </w:r>
            <w:r>
              <w:rPr>
                <w:noProof/>
                <w:webHidden/>
              </w:rPr>
              <w:instrText xml:space="preserve"> PAGEREF _Toc513712395 \h </w:instrText>
            </w:r>
            <w:r>
              <w:rPr>
                <w:noProof/>
                <w:webHidden/>
              </w:rPr>
            </w:r>
            <w:r>
              <w:rPr>
                <w:noProof/>
                <w:webHidden/>
              </w:rPr>
              <w:fldChar w:fldCharType="separate"/>
            </w:r>
            <w:r>
              <w:rPr>
                <w:noProof/>
                <w:webHidden/>
              </w:rPr>
              <w:t>39</w:t>
            </w:r>
            <w:r>
              <w:rPr>
                <w:noProof/>
                <w:webHidden/>
              </w:rPr>
              <w:fldChar w:fldCharType="end"/>
            </w:r>
          </w:hyperlink>
        </w:p>
        <w:p w14:paraId="604D6C0B" w14:textId="557EF863" w:rsidR="002A3559" w:rsidRDefault="002A3559">
          <w:r>
            <w:rPr>
              <w:b/>
              <w:bCs/>
              <w:noProof/>
            </w:rPr>
            <w:fldChar w:fldCharType="end"/>
          </w:r>
        </w:p>
      </w:sdtContent>
    </w:sdt>
    <w:p w14:paraId="11B2B053" w14:textId="77777777" w:rsidR="00AF1CBD" w:rsidRPr="00FF7A15" w:rsidRDefault="00AF1CBD">
      <w:pPr>
        <w:rPr>
          <w:rFonts w:eastAsiaTheme="majorEastAsia" w:cs="Times New Roman"/>
          <w:b/>
          <w:bCs/>
          <w:color w:val="4F81BD" w:themeColor="accent1"/>
          <w:sz w:val="26"/>
          <w:szCs w:val="26"/>
        </w:rPr>
      </w:pPr>
      <w:r w:rsidRPr="00FF7A15">
        <w:rPr>
          <w:rFonts w:cs="Times New Roman"/>
        </w:rPr>
        <w:br w:type="page"/>
      </w:r>
    </w:p>
    <w:p w14:paraId="7CA3FC52" w14:textId="246593DF" w:rsidR="00821AF9" w:rsidRPr="00FF7A15" w:rsidRDefault="00821AF9" w:rsidP="00891459">
      <w:pPr>
        <w:pStyle w:val="Heading1"/>
      </w:pPr>
      <w:bookmarkStart w:id="2" w:name="_Toc513712378"/>
      <w:r w:rsidRPr="00FF7A15">
        <w:lastRenderedPageBreak/>
        <w:t>Getting Started</w:t>
      </w:r>
      <w:bookmarkEnd w:id="2"/>
    </w:p>
    <w:p w14:paraId="08EDC3D5" w14:textId="1DEF5C15" w:rsidR="00DC0D37" w:rsidRPr="00FF7A15" w:rsidRDefault="6CE5EB14" w:rsidP="00891459">
      <w:pPr>
        <w:pStyle w:val="Heading2"/>
      </w:pPr>
      <w:bookmarkStart w:id="3" w:name="_Toc513712379"/>
      <w:r w:rsidRPr="00FF7A15">
        <w:t xml:space="preserve">Initial Set Up of software environment for </w:t>
      </w:r>
      <w:r w:rsidR="00C323E6" w:rsidRPr="0070323F">
        <w:rPr>
          <w:rStyle w:val="ProgramNameChar"/>
        </w:rPr>
        <w:t>Windows 10</w:t>
      </w:r>
      <w:r w:rsidR="00C323E6">
        <w:t xml:space="preserve">, </w:t>
      </w:r>
      <w:r w:rsidRPr="00FF7A15">
        <w:rPr>
          <w:rStyle w:val="ProgramNameChar"/>
        </w:rPr>
        <w:t>FIJI</w:t>
      </w:r>
      <w:r w:rsidR="00920EB5" w:rsidRPr="00FF7A15">
        <w:t xml:space="preserve">, </w:t>
      </w:r>
      <w:r w:rsidRPr="00FF7A15">
        <w:rPr>
          <w:rStyle w:val="ProgramNameChar"/>
        </w:rPr>
        <w:t>WinPython 3.5.1.3</w:t>
      </w:r>
      <w:r w:rsidR="00920EB5" w:rsidRPr="00FF7A15">
        <w:rPr>
          <w:rStyle w:val="ProgramNameChar"/>
        </w:rPr>
        <w:t xml:space="preserve"> </w:t>
      </w:r>
      <w:r w:rsidR="00920EB5" w:rsidRPr="00FF7A15">
        <w:t>and</w:t>
      </w:r>
      <w:r w:rsidR="00920EB5" w:rsidRPr="00FF7A15">
        <w:rPr>
          <w:rStyle w:val="ProgramNameChar"/>
        </w:rPr>
        <w:t xml:space="preserve"> WinPython</w:t>
      </w:r>
      <w:r w:rsidR="000A4B7A">
        <w:rPr>
          <w:rStyle w:val="ProgramNameChar"/>
        </w:rPr>
        <w:t xml:space="preserve"> </w:t>
      </w:r>
      <w:r w:rsidR="00920EB5" w:rsidRPr="00FF7A15">
        <w:rPr>
          <w:rStyle w:val="ProgramNameChar"/>
        </w:rPr>
        <w:t>2.7.10.2</w:t>
      </w:r>
      <w:r w:rsidRPr="00FF7A15">
        <w:t>.</w:t>
      </w:r>
      <w:bookmarkEnd w:id="3"/>
    </w:p>
    <w:p w14:paraId="6AB43DDD" w14:textId="77777777" w:rsidR="00930EF4" w:rsidRPr="00FF7A15" w:rsidRDefault="00930EF4" w:rsidP="00930EF4">
      <w:pPr>
        <w:pStyle w:val="ListParagraph"/>
        <w:ind w:left="680"/>
        <w:rPr>
          <w:rFonts w:cs="Times New Roman"/>
        </w:rPr>
      </w:pPr>
    </w:p>
    <w:p w14:paraId="08C4339E" w14:textId="320F07DE" w:rsidR="00E60D74" w:rsidRDefault="00E60D74">
      <w:pPr>
        <w:pStyle w:val="ListParagraph"/>
        <w:numPr>
          <w:ilvl w:val="0"/>
          <w:numId w:val="2"/>
        </w:numPr>
        <w:spacing w:after="120"/>
        <w:contextualSpacing w:val="0"/>
        <w:rPr>
          <w:rFonts w:cs="Times New Roman"/>
        </w:rPr>
      </w:pPr>
      <w:r>
        <w:rPr>
          <w:rFonts w:cs="Times New Roman"/>
        </w:rPr>
        <w:t xml:space="preserve">Press the </w:t>
      </w:r>
      <w:r w:rsidRPr="0070323F">
        <w:rPr>
          <w:rStyle w:val="ButtonsChar"/>
        </w:rPr>
        <w:t>Windows button</w:t>
      </w:r>
      <w:r>
        <w:rPr>
          <w:rFonts w:cs="Times New Roman"/>
        </w:rPr>
        <w:t xml:space="preserve"> and </w:t>
      </w:r>
      <w:r w:rsidR="009A0959">
        <w:rPr>
          <w:rFonts w:cs="Times New Roman"/>
        </w:rPr>
        <w:t xml:space="preserve">immediately </w:t>
      </w:r>
      <w:r>
        <w:rPr>
          <w:rFonts w:cs="Times New Roman"/>
        </w:rPr>
        <w:t xml:space="preserve">type </w:t>
      </w:r>
      <w:r w:rsidRPr="0070323F">
        <w:rPr>
          <w:rStyle w:val="StringChar"/>
        </w:rPr>
        <w:t>“Show hidden files and folders”</w:t>
      </w:r>
      <w:r>
        <w:rPr>
          <w:rFonts w:cs="Times New Roman"/>
        </w:rPr>
        <w:t xml:space="preserve">. </w:t>
      </w:r>
      <w:r w:rsidR="009A0959">
        <w:rPr>
          <w:rFonts w:cs="Times New Roman"/>
        </w:rPr>
        <w:t>Click on the corresponding search result</w:t>
      </w:r>
      <w:r w:rsidR="002628DD">
        <w:rPr>
          <w:rFonts w:cs="Times New Roman"/>
        </w:rPr>
        <w:t xml:space="preserve"> to display the </w:t>
      </w:r>
      <w:r w:rsidR="00581A0D" w:rsidRPr="0052729A">
        <w:rPr>
          <w:rStyle w:val="CommentChar"/>
        </w:rPr>
        <w:t>File Explorer Options</w:t>
      </w:r>
      <w:r w:rsidR="002628DD">
        <w:rPr>
          <w:rFonts w:cs="Times New Roman"/>
        </w:rPr>
        <w:t xml:space="preserve"> window</w:t>
      </w:r>
      <w:r w:rsidR="009A0959">
        <w:rPr>
          <w:rFonts w:cs="Times New Roman"/>
        </w:rPr>
        <w:t>.</w:t>
      </w:r>
      <w:r w:rsidR="00E85637">
        <w:rPr>
          <w:rFonts w:cs="Times New Roman"/>
        </w:rPr>
        <w:t xml:space="preserve"> </w:t>
      </w:r>
      <w:r w:rsidR="00B47C72">
        <w:rPr>
          <w:rFonts w:cs="Times New Roman"/>
        </w:rPr>
        <w:t xml:space="preserve">Ensure that the option for </w:t>
      </w:r>
      <w:r w:rsidR="00B47C72" w:rsidRPr="0070323F">
        <w:rPr>
          <w:rStyle w:val="ButtonsChar"/>
        </w:rPr>
        <w:t>Hide extensions for known file types</w:t>
      </w:r>
      <w:r w:rsidR="00B47C72">
        <w:rPr>
          <w:rFonts w:cs="Times New Roman"/>
        </w:rPr>
        <w:t xml:space="preserve"> is left unchecked.</w:t>
      </w:r>
      <w:r w:rsidR="00242724">
        <w:rPr>
          <w:rFonts w:cs="Times New Roman"/>
        </w:rPr>
        <w:t xml:space="preserve"> Click </w:t>
      </w:r>
      <w:r w:rsidR="00242724" w:rsidRPr="0070323F">
        <w:rPr>
          <w:rStyle w:val="ButtonsChar"/>
        </w:rPr>
        <w:t>OK</w:t>
      </w:r>
      <w:r w:rsidR="00242724">
        <w:rPr>
          <w:rFonts w:cs="Times New Roman"/>
        </w:rPr>
        <w:t xml:space="preserve"> to save the settings.</w:t>
      </w:r>
    </w:p>
    <w:p w14:paraId="5861F7BA" w14:textId="2FA2F73E" w:rsidR="00A56546" w:rsidRPr="00017143" w:rsidRDefault="00A52F2C" w:rsidP="00017143">
      <w:pPr>
        <w:pStyle w:val="ListParagraph"/>
        <w:spacing w:after="120"/>
        <w:ind w:left="680"/>
        <w:contextualSpacing w:val="0"/>
        <w:rPr>
          <w:rFonts w:cs="Times New Roman"/>
        </w:rPr>
      </w:pPr>
      <w:r>
        <w:rPr>
          <w:rFonts w:cs="Times New Roman"/>
          <w:noProof/>
          <w:lang w:val="en-US" w:eastAsia="en-US"/>
        </w:rPr>
        <mc:AlternateContent>
          <mc:Choice Requires="wpg">
            <w:drawing>
              <wp:inline distT="0" distB="0" distL="0" distR="0" wp14:anchorId="3F64150B" wp14:editId="2C2A1136">
                <wp:extent cx="4905375" cy="3533775"/>
                <wp:effectExtent l="0" t="0" r="9525" b="9525"/>
                <wp:docPr id="16" name="Group 16"/>
                <wp:cNvGraphicFramePr/>
                <a:graphic xmlns:a="http://schemas.openxmlformats.org/drawingml/2006/main">
                  <a:graphicData uri="http://schemas.microsoft.com/office/word/2010/wordprocessingGroup">
                    <wpg:wgp>
                      <wpg:cNvGrpSpPr/>
                      <wpg:grpSpPr>
                        <a:xfrm>
                          <a:off x="0" y="0"/>
                          <a:ext cx="4905375" cy="3533775"/>
                          <a:chOff x="0" y="0"/>
                          <a:chExt cx="4905376" cy="3533775"/>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a:ext>
                            </a:extLst>
                          </a:blip>
                          <a:stretch>
                            <a:fillRect/>
                          </a:stretch>
                        </pic:blipFill>
                        <pic:spPr>
                          <a:xfrm>
                            <a:off x="0" y="0"/>
                            <a:ext cx="2028826" cy="3533775"/>
                          </a:xfrm>
                          <a:prstGeom prst="rect">
                            <a:avLst/>
                          </a:prstGeom>
                        </pic:spPr>
                      </pic:pic>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a:ext>
                            </a:extLst>
                          </a:blip>
                          <a:stretch>
                            <a:fillRect/>
                          </a:stretch>
                        </pic:blipFill>
                        <pic:spPr>
                          <a:xfrm>
                            <a:off x="2028826" y="0"/>
                            <a:ext cx="2876550" cy="3533775"/>
                          </a:xfrm>
                          <a:prstGeom prst="rect">
                            <a:avLst/>
                          </a:prstGeom>
                        </pic:spPr>
                      </pic:pic>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106D85" id="Group 16" o:spid="_x0000_s1026" style="width:386.25pt;height:278.25pt;mso-position-horizontal-relative:char;mso-position-vertical-relative:line" coordsize="49053,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028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">
                  <v:imagedata r:id="rId14" o:title=""/>
                </v:shape>
                <v:shape id="Picture 9" o:spid="_x0000_s1028" type="#_x0000_t75" style="position:absolute;left:20288;width:28765;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">
                  <v:imagedata r:id="rId15" o:title=""/>
                </v:shape>
                <w10:anchorlock/>
              </v:group>
            </w:pict>
          </mc:Fallback>
        </mc:AlternateContent>
      </w:r>
    </w:p>
    <w:p w14:paraId="50A42777" w14:textId="294481C6" w:rsidR="00A56546" w:rsidRPr="00C409D5" w:rsidRDefault="00017143" w:rsidP="00C409D5">
      <w:pPr>
        <w:pStyle w:val="Caption"/>
        <w:ind w:firstLine="680"/>
        <w:rPr>
          <w:rFonts w:cs="Times New Roman"/>
          <w:highlight w:val="red"/>
        </w:rPr>
      </w:pPr>
      <w:r>
        <w:t>Unhiding extensions for known file types</w:t>
      </w:r>
    </w:p>
    <w:p w14:paraId="6B27A898" w14:textId="44E0CD42" w:rsidR="00242724" w:rsidRPr="0070323F" w:rsidRDefault="00B172A7" w:rsidP="0070323F">
      <w:pPr>
        <w:pStyle w:val="CriticalStep"/>
        <w:rPr>
          <w:b w:val="0"/>
        </w:rPr>
      </w:pPr>
      <w:r w:rsidRPr="00AD6ECE">
        <w:rPr>
          <w:rFonts w:hint="eastAsia"/>
        </w:rPr>
        <w:t>▲</w:t>
      </w:r>
      <w:r w:rsidRPr="00AD6ECE">
        <w:rPr>
          <w:rFonts w:hint="eastAsia"/>
        </w:rPr>
        <w:t>Critical</w:t>
      </w:r>
      <w:r w:rsidRPr="00AD6ECE">
        <w:t xml:space="preserve"> step</w:t>
      </w:r>
    </w:p>
    <w:p w14:paraId="71268361" w14:textId="748D8305" w:rsidR="005F7E0F" w:rsidRDefault="00242724" w:rsidP="007813C2">
      <w:pPr>
        <w:pStyle w:val="ListParagraph"/>
        <w:spacing w:after="120"/>
        <w:ind w:left="677"/>
        <w:contextualSpacing w:val="0"/>
        <w:rPr>
          <w:rFonts w:cs="Times New Roman"/>
        </w:rPr>
      </w:pPr>
      <w:r>
        <w:rPr>
          <w:rFonts w:cs="Times New Roman"/>
        </w:rPr>
        <w:t xml:space="preserve">This ensures that you are always able to recognize the file type </w:t>
      </w:r>
      <w:r w:rsidR="00684FE5">
        <w:rPr>
          <w:rFonts w:cs="Times New Roman"/>
        </w:rPr>
        <w:t xml:space="preserve">(e.g. .py, .txt, .tif etc.) </w:t>
      </w:r>
      <w:r>
        <w:rPr>
          <w:rFonts w:cs="Times New Roman"/>
        </w:rPr>
        <w:t>of the file that you are working on.</w:t>
      </w:r>
    </w:p>
    <w:p w14:paraId="73E85A03" w14:textId="77777777" w:rsidR="007813C2" w:rsidRPr="002F7531" w:rsidRDefault="007813C2" w:rsidP="007813C2">
      <w:pPr>
        <w:pStyle w:val="ListParagraph"/>
        <w:spacing w:after="120"/>
        <w:ind w:left="677"/>
        <w:contextualSpacing w:val="0"/>
        <w:rPr>
          <w:rFonts w:cs="Times New Roman"/>
        </w:rPr>
      </w:pPr>
    </w:p>
    <w:p w14:paraId="70DE8EFC" w14:textId="249A52B9" w:rsidR="0033748A" w:rsidRPr="00FF7A15" w:rsidRDefault="6CE5EB14">
      <w:pPr>
        <w:pStyle w:val="ListParagraph"/>
        <w:numPr>
          <w:ilvl w:val="0"/>
          <w:numId w:val="2"/>
        </w:numPr>
        <w:spacing w:after="120"/>
        <w:contextualSpacing w:val="0"/>
        <w:rPr>
          <w:rFonts w:cs="Times New Roman"/>
        </w:rPr>
      </w:pPr>
      <w:r w:rsidRPr="00FF7A15">
        <w:rPr>
          <w:rFonts w:cs="Times New Roman"/>
        </w:rPr>
        <w:t>On the deskt</w:t>
      </w:r>
      <w:r w:rsidR="00951962" w:rsidRPr="00FF7A15">
        <w:rPr>
          <w:rFonts w:cs="Times New Roman"/>
        </w:rPr>
        <w:t>op (</w:t>
      </w:r>
      <w:r w:rsidR="002A3171" w:rsidRPr="00FF7A15">
        <w:rPr>
          <w:rStyle w:val="PathFilenamesChar"/>
        </w:rPr>
        <w:t>C:\Users\Lenovo\Desktop</w:t>
      </w:r>
      <w:r w:rsidR="00951962" w:rsidRPr="00FF7A15">
        <w:rPr>
          <w:rFonts w:cs="Times New Roman"/>
        </w:rPr>
        <w:t xml:space="preserve">), create a folder called </w:t>
      </w:r>
      <w:r w:rsidRPr="00FF7A15">
        <w:rPr>
          <w:rStyle w:val="PathFilenamesChar"/>
        </w:rPr>
        <w:t>Software</w:t>
      </w:r>
      <w:r w:rsidRPr="00FF7A15">
        <w:rPr>
          <w:rFonts w:cs="Times New Roman"/>
        </w:rPr>
        <w:t>.</w:t>
      </w:r>
    </w:p>
    <w:p w14:paraId="1EEB6A1E" w14:textId="15208AF4" w:rsidR="00B23416" w:rsidRPr="00FF7A15" w:rsidRDefault="00F541D7">
      <w:pPr>
        <w:pStyle w:val="ListParagraph"/>
        <w:numPr>
          <w:ilvl w:val="0"/>
          <w:numId w:val="2"/>
        </w:numPr>
        <w:spacing w:after="120"/>
        <w:contextualSpacing w:val="0"/>
        <w:rPr>
          <w:rFonts w:cs="Times New Roman"/>
        </w:rPr>
      </w:pPr>
      <w:r w:rsidRPr="00FF7A15">
        <w:rPr>
          <w:rFonts w:cs="Times New Roman"/>
        </w:rPr>
        <w:t xml:space="preserve">Create a subfolder called </w:t>
      </w:r>
      <w:r w:rsidR="6CE5EB14" w:rsidRPr="00FF7A15">
        <w:rPr>
          <w:rStyle w:val="PathFilenamesChar"/>
        </w:rPr>
        <w:t>FIJI</w:t>
      </w:r>
      <w:r w:rsidR="00CE6BD0" w:rsidRPr="00FF7A15">
        <w:rPr>
          <w:rFonts w:cs="Times New Roman"/>
        </w:rPr>
        <w:t xml:space="preserve"> in the folder </w:t>
      </w:r>
      <w:r w:rsidR="6CE5EB14" w:rsidRPr="00FF7A15">
        <w:rPr>
          <w:rStyle w:val="PathFilenamesChar"/>
        </w:rPr>
        <w:t>Software</w:t>
      </w:r>
      <w:r w:rsidR="6CE5EB14" w:rsidRPr="00FF7A15">
        <w:rPr>
          <w:rFonts w:cs="Times New Roman"/>
        </w:rPr>
        <w:t xml:space="preserve">. </w:t>
      </w:r>
    </w:p>
    <w:p w14:paraId="3F2B768A" w14:textId="124BD85E" w:rsidR="00B65232" w:rsidRPr="00FF7A15" w:rsidRDefault="6CE5EB14">
      <w:pPr>
        <w:pStyle w:val="ListParagraph"/>
        <w:numPr>
          <w:ilvl w:val="0"/>
          <w:numId w:val="2"/>
        </w:numPr>
        <w:spacing w:after="120"/>
        <w:contextualSpacing w:val="0"/>
        <w:rPr>
          <w:rFonts w:cs="Times New Roman"/>
        </w:rPr>
      </w:pPr>
      <w:r w:rsidRPr="00FF7A15">
        <w:rPr>
          <w:rFonts w:cs="Times New Roman"/>
        </w:rPr>
        <w:t xml:space="preserve">Download </w:t>
      </w:r>
      <w:r w:rsidRPr="00FF7A15">
        <w:rPr>
          <w:rStyle w:val="ProgramNameChar"/>
        </w:rPr>
        <w:t>FIJI is Just ImageJ (FIJI)</w:t>
      </w:r>
      <w:r w:rsidRPr="00FF7A15">
        <w:rPr>
          <w:rFonts w:cs="Times New Roman"/>
        </w:rPr>
        <w:t xml:space="preserve"> from the source website (</w:t>
      </w:r>
      <w:hyperlink r:id="rId16">
        <w:r w:rsidRPr="00FF7A15">
          <w:rPr>
            <w:rStyle w:val="Hyperlink"/>
            <w:rFonts w:cs="Times New Roman"/>
          </w:rPr>
          <w:t>https://fiji.sc/</w:t>
        </w:r>
      </w:hyperlink>
      <w:r w:rsidRPr="00FF7A15">
        <w:rPr>
          <w:rFonts w:cs="Times New Roman"/>
        </w:rPr>
        <w:t xml:space="preserve"> ). Unzip the contents of the FIJI download into this folder.</w:t>
      </w:r>
    </w:p>
    <w:p w14:paraId="636C8172" w14:textId="486B4C36" w:rsidR="00D64CEC" w:rsidRPr="00AD6ECE" w:rsidRDefault="00B65232" w:rsidP="00B65232">
      <w:pPr>
        <w:pStyle w:val="ListParagraph"/>
        <w:numPr>
          <w:ilvl w:val="0"/>
          <w:numId w:val="2"/>
        </w:numPr>
        <w:spacing w:after="120"/>
        <w:contextualSpacing w:val="0"/>
        <w:rPr>
          <w:rFonts w:cs="Times New Roman"/>
        </w:rPr>
      </w:pPr>
      <w:r>
        <w:rPr>
          <w:rFonts w:cs="Times New Roman"/>
        </w:rPr>
        <w:t xml:space="preserve">Find the file </w:t>
      </w:r>
      <w:r w:rsidRPr="0070323F">
        <w:rPr>
          <w:rStyle w:val="PathFilenamesChar"/>
        </w:rPr>
        <w:t>C:\Users\Lenovo\Desktop\Software\FIJI\fiji-win64\Fiji.app\</w:t>
      </w:r>
      <w:r w:rsidRPr="00556E11">
        <w:rPr>
          <w:rStyle w:val="CommentChar"/>
        </w:rPr>
        <w:t>ImageJ-win64.exe</w:t>
      </w:r>
      <w:r>
        <w:rPr>
          <w:rFonts w:cs="Times New Roman"/>
        </w:rPr>
        <w:t xml:space="preserve">. Select the file, right click, and choose </w:t>
      </w:r>
      <w:r w:rsidRPr="0070323F">
        <w:rPr>
          <w:rStyle w:val="ButtonsChar"/>
        </w:rPr>
        <w:t>Send to</w:t>
      </w:r>
      <w:r>
        <w:rPr>
          <w:rFonts w:cs="Times New Roman"/>
        </w:rPr>
        <w:t xml:space="preserve"> &gt; </w:t>
      </w:r>
      <w:r w:rsidRPr="0070323F">
        <w:rPr>
          <w:rStyle w:val="ButtonsChar"/>
        </w:rPr>
        <w:t>Desktop (create shortcut)</w:t>
      </w:r>
      <w:r>
        <w:rPr>
          <w:rFonts w:cs="Times New Roman"/>
        </w:rPr>
        <w:t xml:space="preserve">. This creates a shortcut on the desktop that allows you to launch </w:t>
      </w:r>
      <w:r w:rsidRPr="0070323F">
        <w:rPr>
          <w:rStyle w:val="ProgramNameChar"/>
        </w:rPr>
        <w:t>FIJI</w:t>
      </w:r>
      <w:r>
        <w:rPr>
          <w:rFonts w:cs="Times New Roman"/>
        </w:rPr>
        <w:t xml:space="preserve"> conveniently.</w:t>
      </w:r>
    </w:p>
    <w:p w14:paraId="3CCBA1E6" w14:textId="77E9E7BF" w:rsidR="00B23416" w:rsidRPr="00FF7A15" w:rsidRDefault="6CE5EB14">
      <w:pPr>
        <w:pStyle w:val="ListParagraph"/>
        <w:numPr>
          <w:ilvl w:val="0"/>
          <w:numId w:val="2"/>
        </w:numPr>
        <w:spacing w:after="120"/>
        <w:contextualSpacing w:val="0"/>
        <w:rPr>
          <w:rFonts w:cs="Times New Roman"/>
        </w:rPr>
      </w:pPr>
      <w:r w:rsidRPr="00FF7A15">
        <w:rPr>
          <w:rFonts w:cs="Times New Roman"/>
        </w:rPr>
        <w:t>C</w:t>
      </w:r>
      <w:r w:rsidR="006E505C" w:rsidRPr="00FF7A15">
        <w:rPr>
          <w:rFonts w:cs="Times New Roman"/>
        </w:rPr>
        <w:t xml:space="preserve">reate another subfolder called </w:t>
      </w:r>
      <w:r w:rsidRPr="00FF7A15">
        <w:rPr>
          <w:rStyle w:val="PathFilenamesChar"/>
        </w:rPr>
        <w:t>WinPython35</w:t>
      </w:r>
      <w:r w:rsidR="006E505C" w:rsidRPr="00FF7A15">
        <w:rPr>
          <w:rFonts w:cs="Times New Roman"/>
        </w:rPr>
        <w:t xml:space="preserve"> in the folder </w:t>
      </w:r>
      <w:r w:rsidRPr="00FF7A15">
        <w:rPr>
          <w:rStyle w:val="PathFilenamesChar"/>
        </w:rPr>
        <w:t>Software</w:t>
      </w:r>
      <w:r w:rsidRPr="00FF7A15">
        <w:rPr>
          <w:rFonts w:cs="Times New Roman"/>
        </w:rPr>
        <w:t>.</w:t>
      </w:r>
    </w:p>
    <w:p w14:paraId="67AE7AF1" w14:textId="4AD2BCE3" w:rsidR="00A0609F" w:rsidRDefault="6CE5EB14" w:rsidP="00416A5B">
      <w:pPr>
        <w:pStyle w:val="ListParagraph"/>
        <w:numPr>
          <w:ilvl w:val="0"/>
          <w:numId w:val="2"/>
        </w:numPr>
        <w:spacing w:after="120"/>
        <w:contextualSpacing w:val="0"/>
        <w:rPr>
          <w:rFonts w:cs="Times New Roman"/>
        </w:rPr>
      </w:pPr>
      <w:r w:rsidRPr="00FF7A15">
        <w:rPr>
          <w:rFonts w:cs="Times New Roman"/>
        </w:rPr>
        <w:t xml:space="preserve">Download the 64 bit </w:t>
      </w:r>
      <w:r w:rsidRPr="00FF7A15">
        <w:rPr>
          <w:rStyle w:val="ProgramNameChar"/>
        </w:rPr>
        <w:t>WinPython (version 3.5.1.3)</w:t>
      </w:r>
      <w:r w:rsidRPr="00FF7A15">
        <w:rPr>
          <w:rFonts w:cs="Times New Roman"/>
        </w:rPr>
        <w:t xml:space="preserve"> from the source website (</w:t>
      </w:r>
      <w:hyperlink r:id="rId17" w:history="1">
        <w:r w:rsidR="00416A5B" w:rsidRPr="004275B1">
          <w:rPr>
            <w:rStyle w:val="Hyperlink"/>
          </w:rPr>
          <w:t>https://sourceforge.net/projects/winpython/files/WinPython_3.5/3.5.1.3/</w:t>
        </w:r>
      </w:hyperlink>
      <w:r w:rsidRPr="00FF7A15">
        <w:rPr>
          <w:rFonts w:cs="Times New Roman"/>
        </w:rPr>
        <w:t xml:space="preserve">). Do not </w:t>
      </w:r>
      <w:r w:rsidRPr="00FF7A15">
        <w:rPr>
          <w:rFonts w:cs="Times New Roman"/>
        </w:rPr>
        <w:lastRenderedPageBreak/>
        <w:t xml:space="preserve">download the “Zero” versions. Run the installer and follow the instructions. When prompted for the </w:t>
      </w:r>
      <w:r w:rsidR="00F3332B" w:rsidRPr="00FF7A15">
        <w:rPr>
          <w:rFonts w:cs="Times New Roman"/>
        </w:rPr>
        <w:t xml:space="preserve">install location, </w:t>
      </w:r>
      <w:r w:rsidR="00E13AF6">
        <w:rPr>
          <w:rFonts w:cs="Times New Roman"/>
        </w:rPr>
        <w:t>browse</w:t>
      </w:r>
      <w:r w:rsidR="00E13AF6" w:rsidRPr="00FF7A15">
        <w:rPr>
          <w:rFonts w:cs="Times New Roman"/>
        </w:rPr>
        <w:t xml:space="preserve"> </w:t>
      </w:r>
      <w:r w:rsidR="00F3332B" w:rsidRPr="00FF7A15">
        <w:rPr>
          <w:rFonts w:cs="Times New Roman"/>
        </w:rPr>
        <w:t xml:space="preserve">to the </w:t>
      </w:r>
      <w:r w:rsidR="00D174E3" w:rsidRPr="00FF7A15">
        <w:rPr>
          <w:rStyle w:val="PathFilenamesChar"/>
        </w:rPr>
        <w:t>C:\Users\Lenovo\Desktop</w:t>
      </w:r>
      <w:r w:rsidRPr="00FF7A15">
        <w:rPr>
          <w:rStyle w:val="PathFilenamesChar"/>
        </w:rPr>
        <w:t>\Software\WinPython35</w:t>
      </w:r>
      <w:r w:rsidR="00B70F3D">
        <w:rPr>
          <w:rStyle w:val="PathFilenamesChar"/>
        </w:rPr>
        <w:t>\</w:t>
      </w:r>
      <w:r w:rsidRPr="00FF7A15">
        <w:rPr>
          <w:rFonts w:cs="Times New Roman"/>
        </w:rPr>
        <w:t xml:space="preserve"> folder.</w:t>
      </w:r>
    </w:p>
    <w:p w14:paraId="2ABE2CF4" w14:textId="1169B7E9" w:rsidR="00824370" w:rsidRDefault="00824370" w:rsidP="00824370">
      <w:pPr>
        <w:pStyle w:val="ListParagraph"/>
        <w:spacing w:after="120"/>
        <w:ind w:left="677"/>
        <w:contextualSpacing w:val="0"/>
        <w:rPr>
          <w:rFonts w:cs="Times New Roman"/>
          <w:b/>
          <w:color w:val="FF00FF"/>
        </w:rPr>
      </w:pPr>
      <w:r w:rsidRPr="00824370">
        <w:rPr>
          <w:rFonts w:cs="Times New Roman"/>
          <w:b/>
          <w:color w:val="FF00FF"/>
        </w:rPr>
        <w:t>►Troubleshootin</w:t>
      </w:r>
      <w:r>
        <w:rPr>
          <w:rFonts w:cs="Times New Roman"/>
          <w:b/>
          <w:color w:val="FF00FF"/>
        </w:rPr>
        <w:t>g</w:t>
      </w:r>
    </w:p>
    <w:p w14:paraId="023E464C" w14:textId="1FF2D735" w:rsidR="00824370" w:rsidRDefault="00824370" w:rsidP="007813C2">
      <w:pPr>
        <w:pStyle w:val="ListParagraph"/>
        <w:spacing w:after="120"/>
        <w:ind w:left="677"/>
        <w:contextualSpacing w:val="0"/>
        <w:rPr>
          <w:rFonts w:cs="Times New Roman"/>
        </w:rPr>
      </w:pPr>
      <w:r>
        <w:rPr>
          <w:rFonts w:cs="Times New Roman"/>
        </w:rPr>
        <w:t xml:space="preserve">If you are running </w:t>
      </w:r>
      <w:r w:rsidRPr="0070323F">
        <w:rPr>
          <w:rStyle w:val="ProgramNameChar"/>
        </w:rPr>
        <w:t>Windows 7</w:t>
      </w:r>
      <w:r w:rsidR="00B02CDE">
        <w:rPr>
          <w:rStyle w:val="ProgramNameChar"/>
        </w:rPr>
        <w:t xml:space="preserve"> </w:t>
      </w:r>
      <w:r w:rsidR="00B02CDE" w:rsidRPr="00C541F2">
        <w:t>or</w:t>
      </w:r>
      <w:r w:rsidR="00B02CDE">
        <w:rPr>
          <w:rStyle w:val="ProgramNameChar"/>
        </w:rPr>
        <w:t xml:space="preserve"> 8</w:t>
      </w:r>
      <w:r>
        <w:rPr>
          <w:rFonts w:cs="Times New Roman"/>
        </w:rPr>
        <w:t xml:space="preserve"> instead of </w:t>
      </w:r>
      <w:r w:rsidRPr="0070323F">
        <w:rPr>
          <w:rStyle w:val="ProgramNameChar"/>
        </w:rPr>
        <w:t>Windows 10</w:t>
      </w:r>
      <w:r>
        <w:rPr>
          <w:rFonts w:cs="Times New Roman"/>
        </w:rPr>
        <w:t xml:space="preserve">, note that you </w:t>
      </w:r>
      <w:r w:rsidR="00BE5101">
        <w:rPr>
          <w:rFonts w:cs="Times New Roman"/>
        </w:rPr>
        <w:t>might</w:t>
      </w:r>
      <w:r>
        <w:rPr>
          <w:rFonts w:cs="Times New Roman"/>
        </w:rPr>
        <w:t xml:space="preserve"> also need to install </w:t>
      </w:r>
      <w:r w:rsidR="00BE5101" w:rsidRPr="0070323F">
        <w:rPr>
          <w:rStyle w:val="ProgramNameChar"/>
        </w:rPr>
        <w:t>Microsoft Visual C++</w:t>
      </w:r>
      <w:r w:rsidR="00BE5101">
        <w:rPr>
          <w:rFonts w:cs="Times New Roman"/>
        </w:rPr>
        <w:t xml:space="preserve"> packages</w:t>
      </w:r>
      <w:r>
        <w:rPr>
          <w:rFonts w:cs="Times New Roman"/>
        </w:rPr>
        <w:t xml:space="preserve"> in order to get </w:t>
      </w:r>
      <w:r w:rsidRPr="0070323F">
        <w:rPr>
          <w:rStyle w:val="ProgramNameChar"/>
        </w:rPr>
        <w:t>WinPython</w:t>
      </w:r>
      <w:r>
        <w:rPr>
          <w:rFonts w:cs="Times New Roman"/>
        </w:rPr>
        <w:t xml:space="preserve"> to work. </w:t>
      </w:r>
      <w:r w:rsidR="00BE5101">
        <w:rPr>
          <w:rFonts w:cs="Times New Roman"/>
        </w:rPr>
        <w:t xml:space="preserve">See </w:t>
      </w:r>
      <w:hyperlink r:id="rId18" w:history="1">
        <w:r w:rsidR="00BE5101" w:rsidRPr="000B45F4">
          <w:rPr>
            <w:rStyle w:val="Hyperlink"/>
            <w:rFonts w:cs="Times New Roman"/>
          </w:rPr>
          <w:t>https://github.com/winpython/winpython/wiki/Installation</w:t>
        </w:r>
      </w:hyperlink>
      <w:r w:rsidR="00BE5101">
        <w:rPr>
          <w:rFonts w:cs="Times New Roman"/>
        </w:rPr>
        <w:t xml:space="preserve"> for details</w:t>
      </w:r>
      <w:r w:rsidR="00443605">
        <w:rPr>
          <w:rFonts w:cs="Times New Roman"/>
        </w:rPr>
        <w:t xml:space="preserve"> (</w:t>
      </w:r>
      <w:r w:rsidR="00443605">
        <w:t xml:space="preserve">e.g. </w:t>
      </w:r>
      <w:r w:rsidR="00443605" w:rsidRPr="0070323F">
        <w:rPr>
          <w:rStyle w:val="ProgramNameChar"/>
        </w:rPr>
        <w:t>Microsoft Visual C++ Redistributable for Visual Studio 2015</w:t>
      </w:r>
      <w:r w:rsidR="00443605">
        <w:rPr>
          <w:rFonts w:cs="Times New Roman"/>
        </w:rPr>
        <w:t xml:space="preserve"> is required for </w:t>
      </w:r>
      <w:r w:rsidR="00443605" w:rsidRPr="0070323F">
        <w:rPr>
          <w:rStyle w:val="ProgramNameChar"/>
        </w:rPr>
        <w:t>WinPython 3.5.1.3</w:t>
      </w:r>
      <w:r w:rsidR="00443605">
        <w:rPr>
          <w:rFonts w:cs="Times New Roman"/>
        </w:rPr>
        <w:t xml:space="preserve">. Use your search engine to find the required downloads from the </w:t>
      </w:r>
      <w:r w:rsidR="003134A4">
        <w:rPr>
          <w:rFonts w:cs="Times New Roman"/>
        </w:rPr>
        <w:t>official websites</w:t>
      </w:r>
      <w:r w:rsidR="00443605">
        <w:rPr>
          <w:rFonts w:cs="Times New Roman"/>
        </w:rPr>
        <w:t>)</w:t>
      </w:r>
      <w:r w:rsidR="003134A4">
        <w:rPr>
          <w:rFonts w:cs="Times New Roman"/>
        </w:rPr>
        <w:t>.</w:t>
      </w:r>
    </w:p>
    <w:p w14:paraId="4236E019" w14:textId="77777777" w:rsidR="007813C2" w:rsidRPr="00BE25C2" w:rsidRDefault="007813C2" w:rsidP="007813C2">
      <w:pPr>
        <w:pStyle w:val="ListParagraph"/>
        <w:spacing w:after="120"/>
        <w:ind w:left="677"/>
        <w:contextualSpacing w:val="0"/>
        <w:rPr>
          <w:rFonts w:cs="Times New Roman"/>
        </w:rPr>
      </w:pPr>
    </w:p>
    <w:p w14:paraId="1D06786E" w14:textId="462D099B" w:rsidR="007D1926" w:rsidRPr="00FF7A15" w:rsidRDefault="00F3332B">
      <w:pPr>
        <w:pStyle w:val="ListParagraph"/>
        <w:numPr>
          <w:ilvl w:val="0"/>
          <w:numId w:val="2"/>
        </w:numPr>
        <w:spacing w:after="120"/>
        <w:ind w:left="693" w:hanging="603"/>
        <w:contextualSpacing w:val="0"/>
        <w:rPr>
          <w:rFonts w:cs="Times New Roman"/>
        </w:rPr>
      </w:pPr>
      <w:r w:rsidRPr="00FF7A15">
        <w:rPr>
          <w:rFonts w:cs="Times New Roman"/>
        </w:rPr>
        <w:t xml:space="preserve">Go to </w:t>
      </w:r>
      <w:r w:rsidR="00BC72BF" w:rsidRPr="00FF7A15">
        <w:rPr>
          <w:rStyle w:val="PathFilenamesChar"/>
        </w:rPr>
        <w:t>C:\Users\Lenovo\Desktop</w:t>
      </w:r>
      <w:r w:rsidR="6CE5EB14" w:rsidRPr="00FF7A15">
        <w:rPr>
          <w:rStyle w:val="PathFilenamesChar"/>
        </w:rPr>
        <w:t>\Software\WinPython35\WinPython-64bit-3.5.1.3\</w:t>
      </w:r>
      <w:r w:rsidR="00622844" w:rsidRPr="00622844">
        <w:t xml:space="preserve"> </w:t>
      </w:r>
      <w:r w:rsidR="00622844" w:rsidRPr="00622844">
        <w:rPr>
          <w:rStyle w:val="PathFilenamesChar"/>
        </w:rPr>
        <w:t>python-3.5.1.amd64</w:t>
      </w:r>
      <w:r w:rsidR="00CB5B00">
        <w:rPr>
          <w:rStyle w:val="PathFilenamesChar"/>
        </w:rPr>
        <w:t>\</w:t>
      </w:r>
      <w:r w:rsidRPr="00FF7A15">
        <w:rPr>
          <w:rFonts w:cs="Times New Roman"/>
        </w:rPr>
        <w:t xml:space="preserve"> and look for the file </w:t>
      </w:r>
      <w:r w:rsidR="00406B52" w:rsidRPr="00FF0FF7">
        <w:rPr>
          <w:rStyle w:val="CommentChar"/>
        </w:rPr>
        <w:t>python</w:t>
      </w:r>
      <w:r w:rsidR="6CE5EB14" w:rsidRPr="009E7979">
        <w:rPr>
          <w:rStyle w:val="CommentChar"/>
        </w:rPr>
        <w:t>.exe</w:t>
      </w:r>
      <w:r w:rsidR="6CE5EB14" w:rsidRPr="00FF7A15">
        <w:rPr>
          <w:rFonts w:cs="Times New Roman"/>
        </w:rPr>
        <w:t xml:space="preserve">. </w:t>
      </w:r>
    </w:p>
    <w:p w14:paraId="1C060106" w14:textId="77777777" w:rsidR="007D1926" w:rsidRPr="002B7D13" w:rsidRDefault="007D1926">
      <w:pPr>
        <w:pStyle w:val="CriticalStep"/>
      </w:pPr>
      <w:r w:rsidRPr="002B7D13">
        <w:t>▲</w:t>
      </w:r>
      <w:r w:rsidRPr="0040490B">
        <w:t>Critical</w:t>
      </w:r>
      <w:r w:rsidRPr="002B7D13">
        <w:t xml:space="preserve"> step</w:t>
      </w:r>
    </w:p>
    <w:p w14:paraId="7C13D276" w14:textId="0B56386E" w:rsidR="007D1926" w:rsidRDefault="007D1926" w:rsidP="007813C2">
      <w:pPr>
        <w:pStyle w:val="ListParagraph"/>
        <w:spacing w:after="120"/>
        <w:ind w:left="677"/>
        <w:contextualSpacing w:val="0"/>
        <w:rPr>
          <w:rFonts w:cs="Times New Roman"/>
        </w:rPr>
      </w:pPr>
      <w:r>
        <w:rPr>
          <w:rFonts w:cs="Times New Roman"/>
        </w:rPr>
        <w:t xml:space="preserve">This prevents a critical bug </w:t>
      </w:r>
      <w:r w:rsidR="00C62245">
        <w:rPr>
          <w:rFonts w:cs="Times New Roman"/>
        </w:rPr>
        <w:t xml:space="preserve">in </w:t>
      </w:r>
      <w:r w:rsidR="00C62245" w:rsidRPr="0070323F">
        <w:rPr>
          <w:rStyle w:val="ProgramNameChar"/>
        </w:rPr>
        <w:t>Windows</w:t>
      </w:r>
      <w:r w:rsidR="00C62245">
        <w:rPr>
          <w:rFonts w:cs="Times New Roman"/>
        </w:rPr>
        <w:t xml:space="preserve"> systems </w:t>
      </w:r>
      <w:r>
        <w:rPr>
          <w:rFonts w:cs="Times New Roman"/>
        </w:rPr>
        <w:t xml:space="preserve">that may otherwise occur </w:t>
      </w:r>
      <w:r w:rsidR="00C62245">
        <w:rPr>
          <w:rFonts w:cs="Times New Roman"/>
        </w:rPr>
        <w:t xml:space="preserve">when working with multiple versions of </w:t>
      </w:r>
      <w:r w:rsidR="00C62245" w:rsidRPr="0070323F">
        <w:rPr>
          <w:rStyle w:val="ProgramNameChar"/>
        </w:rPr>
        <w:t>WinPython</w:t>
      </w:r>
      <w:r>
        <w:rPr>
          <w:rFonts w:cs="Times New Roman"/>
        </w:rPr>
        <w:t>.</w:t>
      </w:r>
    </w:p>
    <w:p w14:paraId="05BF941A" w14:textId="77777777" w:rsidR="007813C2" w:rsidRPr="00512942" w:rsidRDefault="007813C2" w:rsidP="007813C2">
      <w:pPr>
        <w:pStyle w:val="ListParagraph"/>
        <w:spacing w:after="120"/>
        <w:ind w:left="677"/>
        <w:contextualSpacing w:val="0"/>
        <w:rPr>
          <w:rFonts w:cs="Times New Roman"/>
        </w:rPr>
      </w:pPr>
    </w:p>
    <w:p w14:paraId="14B32DC8" w14:textId="4B73B01D" w:rsidR="00030550" w:rsidRPr="00FF7A15" w:rsidRDefault="00030550">
      <w:pPr>
        <w:pStyle w:val="ListParagraph"/>
        <w:numPr>
          <w:ilvl w:val="0"/>
          <w:numId w:val="2"/>
        </w:numPr>
        <w:spacing w:after="120"/>
        <w:contextualSpacing w:val="0"/>
        <w:rPr>
          <w:rFonts w:cs="Times New Roman"/>
        </w:rPr>
      </w:pPr>
      <w:r w:rsidRPr="00FF7A15">
        <w:rPr>
          <w:rFonts w:cs="Times New Roman"/>
        </w:rPr>
        <w:t xml:space="preserve">Create another subfolder called </w:t>
      </w:r>
      <w:r w:rsidRPr="00FF7A15">
        <w:rPr>
          <w:rStyle w:val="PathFilenamesChar"/>
        </w:rPr>
        <w:t>WinPython27</w:t>
      </w:r>
      <w:r w:rsidRPr="00FF7A15">
        <w:rPr>
          <w:rFonts w:cs="Times New Roman"/>
        </w:rPr>
        <w:t xml:space="preserve"> in the folder </w:t>
      </w:r>
      <w:r w:rsidRPr="00FF7A15">
        <w:rPr>
          <w:rStyle w:val="PathFilenamesChar"/>
        </w:rPr>
        <w:t>Software</w:t>
      </w:r>
      <w:r w:rsidRPr="00FF7A15">
        <w:rPr>
          <w:rFonts w:cs="Times New Roman"/>
        </w:rPr>
        <w:t>.</w:t>
      </w:r>
    </w:p>
    <w:p w14:paraId="7CAFEE51" w14:textId="019FE92E" w:rsidR="00617D7A" w:rsidRPr="00FF7A15" w:rsidRDefault="00617D7A">
      <w:pPr>
        <w:pStyle w:val="ListParagraph"/>
        <w:numPr>
          <w:ilvl w:val="0"/>
          <w:numId w:val="2"/>
        </w:numPr>
        <w:spacing w:after="120"/>
        <w:ind w:left="693" w:hanging="585"/>
        <w:contextualSpacing w:val="0"/>
        <w:rPr>
          <w:rFonts w:cs="Times New Roman"/>
        </w:rPr>
      </w:pPr>
      <w:r w:rsidRPr="00FF7A15">
        <w:rPr>
          <w:rFonts w:cs="Times New Roman"/>
        </w:rPr>
        <w:t xml:space="preserve">Download the 64 bit </w:t>
      </w:r>
      <w:r w:rsidRPr="00FF7A15">
        <w:rPr>
          <w:rStyle w:val="ProgramNameChar"/>
        </w:rPr>
        <w:t xml:space="preserve">WinPython (version </w:t>
      </w:r>
      <w:r w:rsidR="00030550" w:rsidRPr="00FF7A15">
        <w:rPr>
          <w:rStyle w:val="ProgramNameChar"/>
        </w:rPr>
        <w:t>2.7.10.2</w:t>
      </w:r>
      <w:r w:rsidRPr="00FF7A15">
        <w:rPr>
          <w:rStyle w:val="ProgramNameChar"/>
        </w:rPr>
        <w:t>)</w:t>
      </w:r>
      <w:r w:rsidRPr="00FF7A15">
        <w:rPr>
          <w:rFonts w:cs="Times New Roman"/>
        </w:rPr>
        <w:t xml:space="preserve"> from the source website (</w:t>
      </w:r>
      <w:hyperlink r:id="rId19" w:history="1">
        <w:r w:rsidRPr="00FF7A15">
          <w:rPr>
            <w:rStyle w:val="Hyperlink"/>
            <w:rFonts w:cs="Times New Roman"/>
          </w:rPr>
          <w:t>https://sourceforge.net/projects/winpython/files/WinPython_2.7/2.7.10.2/</w:t>
        </w:r>
      </w:hyperlink>
      <w:r w:rsidRPr="00FF7A15">
        <w:rPr>
          <w:rFonts w:cs="Times New Roman"/>
        </w:rPr>
        <w:t xml:space="preserve">). </w:t>
      </w:r>
      <w:r w:rsidR="00616922" w:rsidRPr="00FF7A15">
        <w:rPr>
          <w:rFonts w:cs="Times New Roman"/>
        </w:rPr>
        <w:t xml:space="preserve">Run the installer and follow the instructions. When prompted for the install location, </w:t>
      </w:r>
      <w:r w:rsidR="00616922">
        <w:rPr>
          <w:rFonts w:cs="Times New Roman"/>
        </w:rPr>
        <w:t>browse</w:t>
      </w:r>
      <w:r w:rsidR="00616922" w:rsidRPr="00FF7A15">
        <w:rPr>
          <w:rFonts w:cs="Times New Roman"/>
        </w:rPr>
        <w:t xml:space="preserve"> to the </w:t>
      </w:r>
      <w:r w:rsidR="00616922" w:rsidRPr="00FF7A15">
        <w:rPr>
          <w:rStyle w:val="PathFilenamesChar"/>
        </w:rPr>
        <w:t>C:\Users\Lenovo\Desktop\Software\WinPython</w:t>
      </w:r>
      <w:r w:rsidR="00D42632">
        <w:rPr>
          <w:rStyle w:val="PathFilenamesChar"/>
        </w:rPr>
        <w:t>27</w:t>
      </w:r>
      <w:r w:rsidR="007A78DE">
        <w:rPr>
          <w:rStyle w:val="PathFilenamesChar"/>
        </w:rPr>
        <w:t>\</w:t>
      </w:r>
      <w:r w:rsidR="00616922" w:rsidRPr="00FF7A15">
        <w:rPr>
          <w:rFonts w:cs="Times New Roman"/>
        </w:rPr>
        <w:t xml:space="preserve"> folder.</w:t>
      </w:r>
    </w:p>
    <w:p w14:paraId="397076A8" w14:textId="77777777" w:rsidR="00D213AF" w:rsidRPr="00D213AF" w:rsidRDefault="00D213AF" w:rsidP="0070323F">
      <w:pPr>
        <w:spacing w:after="120"/>
        <w:rPr>
          <w:rFonts w:cs="Times New Roman"/>
        </w:rPr>
      </w:pPr>
    </w:p>
    <w:p w14:paraId="6A48C51C" w14:textId="556DB77C" w:rsidR="00342F4B" w:rsidRPr="00392022" w:rsidRDefault="6CE5EB14" w:rsidP="00891459">
      <w:pPr>
        <w:pStyle w:val="Heading2"/>
      </w:pPr>
      <w:bookmarkStart w:id="4" w:name="_Toc513712380"/>
      <w:r w:rsidRPr="00392022">
        <w:t>Initial Set Up of software environment for HSC scripts</w:t>
      </w:r>
      <w:bookmarkEnd w:id="4"/>
    </w:p>
    <w:p w14:paraId="0BA744BD" w14:textId="77777777" w:rsidR="007C19C0" w:rsidRPr="00FF7A15" w:rsidRDefault="007C19C0" w:rsidP="007C19C0">
      <w:pPr>
        <w:rPr>
          <w:rFonts w:cs="Times New Roman"/>
        </w:rPr>
      </w:pPr>
    </w:p>
    <w:p w14:paraId="2EBD6A71" w14:textId="70149E0A" w:rsidR="00F76E04" w:rsidRPr="00FF7A15" w:rsidRDefault="00F3332B">
      <w:pPr>
        <w:pStyle w:val="ListParagraph"/>
        <w:numPr>
          <w:ilvl w:val="0"/>
          <w:numId w:val="2"/>
        </w:numPr>
        <w:spacing w:after="120"/>
        <w:contextualSpacing w:val="0"/>
        <w:rPr>
          <w:rFonts w:cs="Times New Roman"/>
        </w:rPr>
      </w:pPr>
      <w:r w:rsidRPr="00FF7A15">
        <w:rPr>
          <w:rFonts w:cs="Times New Roman"/>
        </w:rPr>
        <w:t xml:space="preserve">Create a subfolder called </w:t>
      </w:r>
      <w:r w:rsidR="6CE5EB14" w:rsidRPr="00FF7A15">
        <w:rPr>
          <w:rStyle w:val="PathFilenamesChar"/>
        </w:rPr>
        <w:t>H</w:t>
      </w:r>
      <w:r w:rsidR="00D04C4F">
        <w:rPr>
          <w:rStyle w:val="PathFilenamesChar"/>
        </w:rPr>
        <w:t>SC</w:t>
      </w:r>
      <w:r w:rsidR="6CE5EB14" w:rsidRPr="00FF7A15">
        <w:rPr>
          <w:rFonts w:cs="Times New Roman"/>
        </w:rPr>
        <w:t xml:space="preserve"> in the folder </w:t>
      </w:r>
      <w:r w:rsidR="6CE5EB14" w:rsidRPr="00FF7A15">
        <w:rPr>
          <w:rStyle w:val="PathFilenamesChar"/>
        </w:rPr>
        <w:t>Software</w:t>
      </w:r>
      <w:r w:rsidR="6CE5EB14" w:rsidRPr="00FF7A15">
        <w:rPr>
          <w:rFonts w:cs="Times New Roman"/>
        </w:rPr>
        <w:t xml:space="preserve">. </w:t>
      </w:r>
    </w:p>
    <w:p w14:paraId="02449470" w14:textId="0D41E3CB" w:rsidR="00C70039" w:rsidRPr="00D35E34" w:rsidRDefault="6CE5EB14">
      <w:pPr>
        <w:pStyle w:val="ListParagraph"/>
        <w:numPr>
          <w:ilvl w:val="0"/>
          <w:numId w:val="2"/>
        </w:numPr>
        <w:spacing w:after="120"/>
        <w:ind w:hanging="619"/>
        <w:contextualSpacing w:val="0"/>
        <w:rPr>
          <w:rFonts w:cs="Times New Roman"/>
        </w:rPr>
      </w:pPr>
      <w:r w:rsidRPr="00D35E34">
        <w:rPr>
          <w:rFonts w:cs="Times New Roman"/>
        </w:rPr>
        <w:t>Download the HSC scripts</w:t>
      </w:r>
      <w:r w:rsidR="007305C8" w:rsidRPr="00D35E34">
        <w:rPr>
          <w:rFonts w:cs="Times New Roman"/>
        </w:rPr>
        <w:t xml:space="preserve"> and look up tables</w:t>
      </w:r>
      <w:r w:rsidRPr="00D35E34">
        <w:rPr>
          <w:rFonts w:cs="Times New Roman"/>
        </w:rPr>
        <w:t xml:space="preserve"> from the supplementary information section in the manuscript. Unzip the contents into this folder.</w:t>
      </w:r>
      <w:r w:rsidR="00A70C7E" w:rsidRPr="0070323F">
        <w:rPr>
          <w:rFonts w:cs="Times New Roman"/>
        </w:rPr>
        <w:t xml:space="preserve"> You should </w:t>
      </w:r>
      <w:r w:rsidR="000B26E2" w:rsidRPr="0070323F">
        <w:rPr>
          <w:rFonts w:cs="Times New Roman"/>
        </w:rPr>
        <w:t xml:space="preserve">now </w:t>
      </w:r>
      <w:r w:rsidR="00A70C7E" w:rsidRPr="0070323F">
        <w:rPr>
          <w:rFonts w:cs="Times New Roman"/>
        </w:rPr>
        <w:t xml:space="preserve">have two </w:t>
      </w:r>
      <w:r w:rsidR="000B26E2" w:rsidRPr="0070323F">
        <w:rPr>
          <w:rFonts w:cs="Times New Roman"/>
        </w:rPr>
        <w:t xml:space="preserve">new </w:t>
      </w:r>
      <w:r w:rsidR="00A70C7E" w:rsidRPr="0070323F">
        <w:rPr>
          <w:rFonts w:cs="Times New Roman"/>
        </w:rPr>
        <w:t xml:space="preserve">folders </w:t>
      </w:r>
      <w:r w:rsidR="00236008" w:rsidRPr="0070323F">
        <w:rPr>
          <w:rFonts w:cs="Times New Roman"/>
        </w:rPr>
        <w:t xml:space="preserve">named </w:t>
      </w:r>
      <w:r w:rsidR="00236008" w:rsidRPr="0070323F">
        <w:rPr>
          <w:rStyle w:val="PathFilenamesChar"/>
        </w:rPr>
        <w:t>Data</w:t>
      </w:r>
      <w:r w:rsidR="00236008" w:rsidRPr="0070323F">
        <w:rPr>
          <w:rFonts w:cs="Times New Roman"/>
        </w:rPr>
        <w:t xml:space="preserve"> and </w:t>
      </w:r>
      <w:r w:rsidR="00236008" w:rsidRPr="0070323F">
        <w:rPr>
          <w:rStyle w:val="PathFilenamesChar"/>
        </w:rPr>
        <w:t>Scripts</w:t>
      </w:r>
      <w:r w:rsidR="00236008" w:rsidRPr="0070323F">
        <w:rPr>
          <w:rFonts w:cs="Times New Roman"/>
        </w:rPr>
        <w:t xml:space="preserve"> directly in the </w:t>
      </w:r>
      <w:r w:rsidR="00236008" w:rsidRPr="0070323F">
        <w:rPr>
          <w:rStyle w:val="PathFilenamesChar"/>
        </w:rPr>
        <w:t>HSC</w:t>
      </w:r>
      <w:r w:rsidR="00236008" w:rsidRPr="0070323F">
        <w:rPr>
          <w:rFonts w:cs="Times New Roman"/>
        </w:rPr>
        <w:t xml:space="preserve"> folder.</w:t>
      </w:r>
    </w:p>
    <w:p w14:paraId="75ED1BCB" w14:textId="759CB0A8" w:rsidR="00BC597F" w:rsidRPr="0046369F" w:rsidRDefault="00DE420D" w:rsidP="00F42701">
      <w:pPr>
        <w:pStyle w:val="ListParagraph"/>
        <w:numPr>
          <w:ilvl w:val="0"/>
          <w:numId w:val="2"/>
        </w:numPr>
        <w:spacing w:after="120"/>
        <w:ind w:left="677" w:hanging="562"/>
        <w:contextualSpacing w:val="0"/>
        <w:rPr>
          <w:rFonts w:cs="Times New Roman"/>
        </w:rPr>
      </w:pPr>
      <w:r>
        <w:rPr>
          <w:rFonts w:cs="Times New Roman"/>
        </w:rPr>
        <w:t xml:space="preserve">In </w:t>
      </w:r>
      <w:r w:rsidR="00BC597F" w:rsidRPr="0070323F">
        <w:rPr>
          <w:rStyle w:val="ProgramNameChar"/>
        </w:rPr>
        <w:t>W</w:t>
      </w:r>
      <w:r w:rsidRPr="0070323F">
        <w:rPr>
          <w:rStyle w:val="ProgramNameChar"/>
        </w:rPr>
        <w:t>indows</w:t>
      </w:r>
      <w:r>
        <w:rPr>
          <w:rFonts w:cs="Times New Roman"/>
        </w:rPr>
        <w:t>, l</w:t>
      </w:r>
      <w:r w:rsidR="006E2AB4">
        <w:rPr>
          <w:rFonts w:cs="Times New Roman"/>
        </w:rPr>
        <w:t xml:space="preserve">ocate the first script </w:t>
      </w:r>
      <w:r w:rsidR="006E2AB4" w:rsidRPr="0070323F">
        <w:rPr>
          <w:rStyle w:val="PathFilenamesChar"/>
        </w:rPr>
        <w:t>C:\Users\Lenovo\Desktop\Software\HSC\Scripts\</w:t>
      </w:r>
      <w:r w:rsidR="006E2AB4" w:rsidRPr="009E7979">
        <w:rPr>
          <w:rStyle w:val="CommentChar"/>
        </w:rPr>
        <w:t>P01_Rename tif files into standard format.py</w:t>
      </w:r>
      <w:r w:rsidR="006E2AB4">
        <w:rPr>
          <w:rFonts w:cs="Times New Roman"/>
        </w:rPr>
        <w:t xml:space="preserve">. </w:t>
      </w:r>
      <w:r w:rsidR="00BC597F" w:rsidRPr="00FF7A15">
        <w:rPr>
          <w:rFonts w:cs="Times New Roman"/>
        </w:rPr>
        <w:t xml:space="preserve">To </w:t>
      </w:r>
      <w:r w:rsidR="00BC597F">
        <w:rPr>
          <w:rFonts w:cs="Times New Roman"/>
        </w:rPr>
        <w:t xml:space="preserve">let </w:t>
      </w:r>
      <w:r w:rsidR="00BC597F" w:rsidRPr="0070323F">
        <w:rPr>
          <w:rStyle w:val="ProgramNameChar"/>
        </w:rPr>
        <w:t>Windows</w:t>
      </w:r>
      <w:r w:rsidR="00BC597F">
        <w:rPr>
          <w:rFonts w:cs="Times New Roman"/>
        </w:rPr>
        <w:t xml:space="preserve"> associate .py files with </w:t>
      </w:r>
      <w:r w:rsidR="00BC597F" w:rsidRPr="0070323F">
        <w:rPr>
          <w:rStyle w:val="ProgramNameChar"/>
        </w:rPr>
        <w:t>WinPython 3.5.1.3</w:t>
      </w:r>
      <w:r w:rsidR="00BC597F" w:rsidRPr="00FF7A15">
        <w:rPr>
          <w:rFonts w:cs="Times New Roman"/>
        </w:rPr>
        <w:t xml:space="preserve">, right-click </w:t>
      </w:r>
      <w:r w:rsidR="00BC597F">
        <w:rPr>
          <w:rFonts w:cs="Times New Roman"/>
        </w:rPr>
        <w:t xml:space="preserve">the file </w:t>
      </w:r>
      <w:r w:rsidR="00BC597F" w:rsidRPr="00FF7A15">
        <w:rPr>
          <w:rFonts w:cs="Times New Roman"/>
        </w:rPr>
        <w:t xml:space="preserve">and select </w:t>
      </w:r>
      <w:r w:rsidR="00BC597F" w:rsidRPr="00FF7A15">
        <w:rPr>
          <w:rStyle w:val="ButtonsChar"/>
        </w:rPr>
        <w:t>Open with</w:t>
      </w:r>
      <w:r w:rsidR="00BC597F">
        <w:rPr>
          <w:rStyle w:val="ButtonsChar"/>
        </w:rPr>
        <w:t xml:space="preserve"> </w:t>
      </w:r>
      <w:r w:rsidR="00BC597F" w:rsidRPr="00FF7A15">
        <w:rPr>
          <w:rStyle w:val="ButtonsChar"/>
          <w:color w:val="auto"/>
        </w:rPr>
        <w:t>&gt;</w:t>
      </w:r>
      <w:r w:rsidR="00BC597F">
        <w:rPr>
          <w:rFonts w:cs="Times New Roman"/>
        </w:rPr>
        <w:t xml:space="preserve"> </w:t>
      </w:r>
      <w:r w:rsidR="00BC597F">
        <w:rPr>
          <w:rStyle w:val="ButtonsChar"/>
        </w:rPr>
        <w:t>Look for another app on this PC</w:t>
      </w:r>
      <w:r w:rsidR="00BC597F" w:rsidRPr="00FF7A15">
        <w:rPr>
          <w:rFonts w:cs="Times New Roman"/>
        </w:rPr>
        <w:t xml:space="preserve">, and </w:t>
      </w:r>
      <w:r w:rsidR="00BC597F">
        <w:rPr>
          <w:rFonts w:cs="Times New Roman"/>
        </w:rPr>
        <w:t>browse</w:t>
      </w:r>
      <w:r w:rsidR="00BC597F" w:rsidRPr="00FF7A15">
        <w:rPr>
          <w:rFonts w:cs="Times New Roman"/>
        </w:rPr>
        <w:t xml:space="preserve"> to </w:t>
      </w:r>
      <w:r w:rsidR="00BC597F" w:rsidRPr="0046369F">
        <w:rPr>
          <w:rStyle w:val="PathFilenamesChar"/>
        </w:rPr>
        <w:t>C:\Users\Lenovo\Desktop\Software\WinPython35\WinPython-64bit-3.5.1.3\</w:t>
      </w:r>
      <w:r w:rsidR="00CB5B00" w:rsidRPr="0046369F">
        <w:rPr>
          <w:rStyle w:val="PathFilenamesChar"/>
        </w:rPr>
        <w:t xml:space="preserve"> </w:t>
      </w:r>
      <w:r w:rsidR="00CB5B00" w:rsidRPr="0046369F">
        <w:rPr>
          <w:rStyle w:val="PathFilenamesChar"/>
        </w:rPr>
        <w:t>python-3.5.1.amd64\</w:t>
      </w:r>
      <w:r w:rsidR="008C678F" w:rsidRPr="0046369F">
        <w:rPr>
          <w:rStyle w:val="CommentChar"/>
        </w:rPr>
        <w:t>python</w:t>
      </w:r>
      <w:r w:rsidR="00BC597F" w:rsidRPr="0046369F">
        <w:rPr>
          <w:rStyle w:val="CommentChar"/>
        </w:rPr>
        <w:t>.exe</w:t>
      </w:r>
      <w:r w:rsidR="00BC597F" w:rsidRPr="0046369F">
        <w:rPr>
          <w:rFonts w:cs="Times New Roman"/>
        </w:rPr>
        <w:t xml:space="preserve"> to run the application. Ensure that </w:t>
      </w:r>
      <w:r w:rsidR="00D376D4" w:rsidRPr="0046369F">
        <w:rPr>
          <w:rFonts w:cs="Times New Roman"/>
        </w:rPr>
        <w:t xml:space="preserve">the </w:t>
      </w:r>
      <w:r w:rsidR="00BC597F" w:rsidRPr="0046369F">
        <w:rPr>
          <w:rFonts w:cs="Times New Roman"/>
        </w:rPr>
        <w:t xml:space="preserve">option </w:t>
      </w:r>
      <w:r w:rsidR="00BC597F" w:rsidRPr="0046369F">
        <w:rPr>
          <w:rStyle w:val="ButtonsChar"/>
        </w:rPr>
        <w:t>Always use this app to open .py files</w:t>
      </w:r>
      <w:r w:rsidR="00BC597F" w:rsidRPr="0046369F">
        <w:rPr>
          <w:rFonts w:cs="Times New Roman"/>
        </w:rPr>
        <w:t xml:space="preserve"> is </w:t>
      </w:r>
      <w:r w:rsidR="00BC597F" w:rsidRPr="0046369F">
        <w:rPr>
          <w:rFonts w:cs="Times New Roman"/>
          <w:b/>
        </w:rPr>
        <w:t>checked</w:t>
      </w:r>
      <w:r w:rsidR="00BC597F" w:rsidRPr="0046369F">
        <w:rPr>
          <w:rFonts w:cs="Times New Roman"/>
        </w:rPr>
        <w:t xml:space="preserve">. Click </w:t>
      </w:r>
      <w:r w:rsidR="00BC597F" w:rsidRPr="0046369F">
        <w:rPr>
          <w:rStyle w:val="ButtonsChar"/>
        </w:rPr>
        <w:t>OK</w:t>
      </w:r>
      <w:r w:rsidR="00BC597F" w:rsidRPr="0046369F">
        <w:rPr>
          <w:rFonts w:cs="Times New Roman"/>
        </w:rPr>
        <w:t>.</w:t>
      </w:r>
    </w:p>
    <w:p w14:paraId="5688EF67" w14:textId="77777777" w:rsidR="00723243" w:rsidRDefault="00723243" w:rsidP="00BC597F">
      <w:pPr>
        <w:pStyle w:val="ListParagraph"/>
        <w:spacing w:after="120"/>
        <w:ind w:left="680"/>
        <w:contextualSpacing w:val="0"/>
        <w:rPr>
          <w:rFonts w:cs="Times New Roman"/>
          <w:highlight w:val="red"/>
        </w:rPr>
      </w:pPr>
    </w:p>
    <w:p w14:paraId="36D3EF25" w14:textId="3F575B6B" w:rsidR="00723243" w:rsidRDefault="005C6028" w:rsidP="00FB0D12">
      <w:pPr>
        <w:pStyle w:val="ListParagraph"/>
        <w:keepNext/>
        <w:ind w:left="677"/>
        <w:contextualSpacing w:val="0"/>
      </w:pPr>
      <w:r>
        <w:rPr>
          <w:rFonts w:cs="Times New Roman"/>
          <w:noProof/>
          <w:lang w:val="en-US" w:eastAsia="en-US"/>
        </w:rPr>
        <w:lastRenderedPageBreak/>
        <w:drawing>
          <wp:inline distT="0" distB="0" distL="0" distR="0" wp14:anchorId="155ADDA2" wp14:editId="74947CE2">
            <wp:extent cx="5468112" cy="3054096"/>
            <wp:effectExtent l="19050" t="19050" r="1841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with.png"/>
                    <pic:cNvPicPr/>
                  </pic:nvPicPr>
                  <pic:blipFill>
                    <a:blip r:embed="rId20">
                      <a:extLst>
                        <a:ext uri="{28A0092B-C50C-407E-A947-70E740481C1C}">
                          <a14:useLocalDpi xmlns:a14="http://schemas.microsoft.com/office/drawing/2010/main"/>
                        </a:ext>
                      </a:extLst>
                    </a:blip>
                    <a:stretch>
                      <a:fillRect/>
                    </a:stretch>
                  </pic:blipFill>
                  <pic:spPr>
                    <a:xfrm>
                      <a:off x="0" y="0"/>
                      <a:ext cx="5468112" cy="3054096"/>
                    </a:xfrm>
                    <a:prstGeom prst="rect">
                      <a:avLst/>
                    </a:prstGeom>
                    <a:ln>
                      <a:solidFill>
                        <a:schemeClr val="tx1"/>
                      </a:solidFill>
                    </a:ln>
                  </pic:spPr>
                </pic:pic>
              </a:graphicData>
            </a:graphic>
          </wp:inline>
        </w:drawing>
      </w:r>
      <w:r w:rsidR="00723243">
        <w:rPr>
          <w:rFonts w:cs="Times New Roman"/>
          <w:noProof/>
          <w:lang w:val="en-US" w:eastAsia="en-US"/>
        </w:rPr>
        <w:drawing>
          <wp:inline distT="0" distB="0" distL="0" distR="0" wp14:anchorId="783431FF" wp14:editId="6BE06366">
            <wp:extent cx="5466177" cy="3087014"/>
            <wp:effectExtent l="19050" t="19050" r="2032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with look for another program.png"/>
                    <pic:cNvPicPr/>
                  </pic:nvPicPr>
                  <pic:blipFill>
                    <a:blip r:embed="rId21">
                      <a:extLst>
                        <a:ext uri="{28A0092B-C50C-407E-A947-70E740481C1C}">
                          <a14:useLocalDpi xmlns:a14="http://schemas.microsoft.com/office/drawing/2010/main"/>
                        </a:ext>
                      </a:extLst>
                    </a:blip>
                    <a:stretch>
                      <a:fillRect/>
                    </a:stretch>
                  </pic:blipFill>
                  <pic:spPr>
                    <a:xfrm>
                      <a:off x="0" y="0"/>
                      <a:ext cx="5478162" cy="3093783"/>
                    </a:xfrm>
                    <a:prstGeom prst="rect">
                      <a:avLst/>
                    </a:prstGeom>
                    <a:ln>
                      <a:solidFill>
                        <a:schemeClr val="tx1"/>
                      </a:solidFill>
                    </a:ln>
                  </pic:spPr>
                </pic:pic>
              </a:graphicData>
            </a:graphic>
          </wp:inline>
        </w:drawing>
      </w:r>
    </w:p>
    <w:p w14:paraId="5E5521CD" w14:textId="5520A47F" w:rsidR="00723243" w:rsidRPr="003264DF" w:rsidRDefault="00967AFA" w:rsidP="00723243">
      <w:pPr>
        <w:pStyle w:val="Caption"/>
        <w:ind w:firstLine="680"/>
        <w:rPr>
          <w:rFonts w:cs="Times New Roman"/>
        </w:rPr>
      </w:pPr>
      <w:r w:rsidRPr="003264DF">
        <w:t>Initial steps for associating</w:t>
      </w:r>
      <w:r w:rsidR="00723243" w:rsidRPr="003264DF">
        <w:t xml:space="preserve"> .py files</w:t>
      </w:r>
      <w:r w:rsidRPr="003264DF">
        <w:t xml:space="preserve"> with </w:t>
      </w:r>
      <w:r w:rsidR="003264DF" w:rsidRPr="003264DF">
        <w:rPr>
          <w:rStyle w:val="CommentChar"/>
        </w:rPr>
        <w:t>python</w:t>
      </w:r>
      <w:r w:rsidRPr="003264DF">
        <w:rPr>
          <w:rStyle w:val="CommentChar"/>
        </w:rPr>
        <w:t>.exe</w:t>
      </w:r>
    </w:p>
    <w:p w14:paraId="46EDCC1E" w14:textId="7B1715D6" w:rsidR="000C4697" w:rsidRPr="0070323F" w:rsidRDefault="000C4697" w:rsidP="00BC597F">
      <w:pPr>
        <w:pStyle w:val="ListParagraph"/>
        <w:spacing w:after="120"/>
        <w:ind w:left="680"/>
        <w:contextualSpacing w:val="0"/>
        <w:rPr>
          <w:rFonts w:cs="Times New Roman"/>
        </w:rPr>
      </w:pPr>
      <w:r w:rsidRPr="0070323F">
        <w:rPr>
          <w:rFonts w:cs="Times New Roman"/>
        </w:rPr>
        <w:t xml:space="preserve">Since we are not yet </w:t>
      </w:r>
      <w:r>
        <w:rPr>
          <w:rFonts w:cs="Times New Roman"/>
        </w:rPr>
        <w:t xml:space="preserve">doing anything, press </w:t>
      </w:r>
      <w:r w:rsidRPr="0070323F">
        <w:rPr>
          <w:rStyle w:val="ButtonsChar"/>
        </w:rPr>
        <w:t>OK</w:t>
      </w:r>
      <w:r>
        <w:rPr>
          <w:rFonts w:cs="Times New Roman"/>
        </w:rPr>
        <w:t xml:space="preserve"> when the program message appears, but then click </w:t>
      </w:r>
      <w:r w:rsidRPr="0070323F">
        <w:rPr>
          <w:rStyle w:val="ButtonsChar"/>
        </w:rPr>
        <w:t>Cancel</w:t>
      </w:r>
      <w:r>
        <w:rPr>
          <w:rFonts w:cs="Times New Roman"/>
        </w:rPr>
        <w:t xml:space="preserve"> when the program asks for the folder to process.</w:t>
      </w:r>
      <w:r w:rsidRPr="0070323F">
        <w:rPr>
          <w:rFonts w:cs="Times New Roman"/>
        </w:rPr>
        <w:t xml:space="preserve"> </w:t>
      </w:r>
      <w:r>
        <w:rPr>
          <w:rFonts w:cs="Times New Roman"/>
        </w:rPr>
        <w:t>Some error messages should pop up in a new command window, but you can safely ignore and close them.</w:t>
      </w:r>
    </w:p>
    <w:p w14:paraId="4B39C3AF" w14:textId="77777777" w:rsidR="00767BF7" w:rsidRPr="002B7D13" w:rsidRDefault="00767BF7" w:rsidP="00767BF7">
      <w:pPr>
        <w:pStyle w:val="CriticalStep"/>
        <w:ind w:left="706"/>
      </w:pPr>
      <w:r>
        <w:t>□Explanatory note</w:t>
      </w:r>
    </w:p>
    <w:p w14:paraId="71AE61C4" w14:textId="43869BD7" w:rsidR="00BC597F" w:rsidRDefault="00767BF7" w:rsidP="00767BF7">
      <w:pPr>
        <w:pStyle w:val="ListParagraph"/>
        <w:spacing w:after="120"/>
        <w:ind w:left="680"/>
        <w:contextualSpacing w:val="0"/>
        <w:rPr>
          <w:rFonts w:cs="Times New Roman"/>
        </w:rPr>
      </w:pPr>
      <w:r>
        <w:rPr>
          <w:rFonts w:cs="Times New Roman"/>
        </w:rPr>
        <w:t xml:space="preserve">You should now be able to </w:t>
      </w:r>
      <w:r w:rsidR="006A490B">
        <w:rPr>
          <w:rFonts w:cs="Times New Roman"/>
        </w:rPr>
        <w:t xml:space="preserve">directly </w:t>
      </w:r>
      <w:r>
        <w:rPr>
          <w:rFonts w:cs="Times New Roman"/>
        </w:rPr>
        <w:t>run .py scripts by double clicking on the file.</w:t>
      </w:r>
    </w:p>
    <w:p w14:paraId="73EC1A78" w14:textId="77777777" w:rsidR="000C4697" w:rsidRPr="00AD6ECE" w:rsidRDefault="000C4697" w:rsidP="0070323F">
      <w:pPr>
        <w:pStyle w:val="ListParagraph"/>
        <w:spacing w:after="120"/>
        <w:ind w:left="680"/>
        <w:contextualSpacing w:val="0"/>
        <w:rPr>
          <w:rFonts w:cs="Times New Roman"/>
        </w:rPr>
      </w:pPr>
    </w:p>
    <w:p w14:paraId="64270DDF" w14:textId="77777777" w:rsidR="00AA2622" w:rsidRPr="00FF7A15" w:rsidRDefault="00AA2622" w:rsidP="00AA2622">
      <w:pPr>
        <w:pStyle w:val="ListParagraph"/>
        <w:spacing w:after="120"/>
        <w:ind w:left="706"/>
        <w:contextualSpacing w:val="0"/>
        <w:rPr>
          <w:rFonts w:cs="Times New Roman"/>
        </w:rPr>
      </w:pPr>
    </w:p>
    <w:p w14:paraId="10D28427" w14:textId="02066AAF" w:rsidR="001A796D" w:rsidRPr="00FF7A15" w:rsidRDefault="001A796D" w:rsidP="00891459">
      <w:pPr>
        <w:pStyle w:val="Heading2"/>
      </w:pPr>
      <w:bookmarkStart w:id="5" w:name="_Toc513712381"/>
      <w:r w:rsidRPr="00FF7A15">
        <w:t>Initial Set up of software environment for running Python on Imaris</w:t>
      </w:r>
      <w:bookmarkEnd w:id="5"/>
    </w:p>
    <w:p w14:paraId="0DABE5B8" w14:textId="77777777" w:rsidR="00125296" w:rsidRPr="00FF7A15" w:rsidRDefault="00125296" w:rsidP="00821AF9">
      <w:pPr>
        <w:rPr>
          <w:rFonts w:cs="Times New Roman"/>
        </w:rPr>
      </w:pPr>
    </w:p>
    <w:p w14:paraId="4B5200BB" w14:textId="1773115F" w:rsidR="00BB5D23" w:rsidRDefault="00DF4772" w:rsidP="00346127">
      <w:pPr>
        <w:pStyle w:val="ListParagraph"/>
        <w:numPr>
          <w:ilvl w:val="0"/>
          <w:numId w:val="2"/>
        </w:numPr>
        <w:spacing w:after="120"/>
        <w:ind w:left="677" w:hanging="562"/>
        <w:contextualSpacing w:val="0"/>
        <w:rPr>
          <w:rStyle w:val="PathFilenamesChar"/>
          <w:i w:val="0"/>
          <w:color w:val="auto"/>
        </w:rPr>
      </w:pPr>
      <w:r>
        <w:rPr>
          <w:rFonts w:cs="Times New Roman"/>
        </w:rPr>
        <w:lastRenderedPageBreak/>
        <w:t xml:space="preserve">Open the </w:t>
      </w:r>
      <w:r w:rsidRPr="0070323F">
        <w:rPr>
          <w:rStyle w:val="ProgramNameChar"/>
        </w:rPr>
        <w:t>Imaris</w:t>
      </w:r>
      <w:r>
        <w:rPr>
          <w:rFonts w:cs="Times New Roman"/>
        </w:rPr>
        <w:t xml:space="preserve"> software. </w:t>
      </w:r>
      <w:r w:rsidR="00821AF9" w:rsidRPr="00FF7A15">
        <w:rPr>
          <w:rFonts w:cs="Times New Roman"/>
        </w:rPr>
        <w:t xml:space="preserve">To set up </w:t>
      </w:r>
      <w:r w:rsidR="00821AF9" w:rsidRPr="00FF7A15">
        <w:rPr>
          <w:rStyle w:val="ProgramNameChar"/>
        </w:rPr>
        <w:t>Python 2.7</w:t>
      </w:r>
      <w:r w:rsidR="00821AF9" w:rsidRPr="00FF7A15">
        <w:rPr>
          <w:rFonts w:cs="Times New Roman"/>
        </w:rPr>
        <w:t xml:space="preserve"> for </w:t>
      </w:r>
      <w:r w:rsidR="00821AF9" w:rsidRPr="00346127">
        <w:t>Imaris XT</w:t>
      </w:r>
      <w:r w:rsidR="00821AF9" w:rsidRPr="00FF7A15">
        <w:rPr>
          <w:rFonts w:cs="Times New Roman"/>
        </w:rPr>
        <w:t>, go to</w:t>
      </w:r>
      <w:r w:rsidR="00821AF9" w:rsidRPr="00FF7A15">
        <w:rPr>
          <w:rFonts w:cs="Times New Roman"/>
          <w:b/>
        </w:rPr>
        <w:t xml:space="preserve"> </w:t>
      </w:r>
      <w:r w:rsidR="00991940">
        <w:rPr>
          <w:rStyle w:val="ButtonsChar"/>
        </w:rPr>
        <w:t>File</w:t>
      </w:r>
      <w:r w:rsidR="00821AF9" w:rsidRPr="00FF7A15">
        <w:rPr>
          <w:rFonts w:cs="Times New Roman"/>
          <w:b/>
        </w:rPr>
        <w:t xml:space="preserve"> &gt; </w:t>
      </w:r>
      <w:r w:rsidR="00821AF9" w:rsidRPr="00346127">
        <w:rPr>
          <w:rStyle w:val="ButtonsChar"/>
        </w:rPr>
        <w:t>Preferences</w:t>
      </w:r>
      <w:r w:rsidR="00821AF9" w:rsidRPr="00FF7A15">
        <w:rPr>
          <w:rFonts w:cs="Times New Roman"/>
          <w:b/>
        </w:rPr>
        <w:t xml:space="preserve"> &gt; </w:t>
      </w:r>
      <w:r w:rsidR="00821AF9" w:rsidRPr="00346127">
        <w:rPr>
          <w:rStyle w:val="ButtonsChar"/>
        </w:rPr>
        <w:t>CustomTools</w:t>
      </w:r>
      <w:r w:rsidR="00821AF9" w:rsidRPr="00FF7A15">
        <w:rPr>
          <w:rStyle w:val="ButtonsChar"/>
          <w:b w:val="0"/>
          <w:color w:val="auto"/>
        </w:rPr>
        <w:t xml:space="preserve">, click </w:t>
      </w:r>
      <w:r w:rsidR="00821AF9" w:rsidRPr="00346127">
        <w:rPr>
          <w:rStyle w:val="ButtonsChar"/>
        </w:rPr>
        <w:t>Browse</w:t>
      </w:r>
      <w:r w:rsidR="00821AF9" w:rsidRPr="00FF7A15">
        <w:rPr>
          <w:rStyle w:val="ButtonsChar"/>
          <w:b w:val="0"/>
          <w:color w:val="auto"/>
        </w:rPr>
        <w:t xml:space="preserve"> under </w:t>
      </w:r>
      <w:r w:rsidR="00821AF9" w:rsidRPr="00346127">
        <w:rPr>
          <w:rStyle w:val="ButtonsChar"/>
        </w:rPr>
        <w:t>Python 2.7 Application</w:t>
      </w:r>
      <w:r w:rsidR="00821AF9" w:rsidRPr="00FF7A15">
        <w:rPr>
          <w:rStyle w:val="ButtonsChar"/>
          <w:b w:val="0"/>
          <w:color w:val="auto"/>
        </w:rPr>
        <w:t xml:space="preserve"> and </w:t>
      </w:r>
      <w:r w:rsidR="00346127">
        <w:rPr>
          <w:rStyle w:val="ButtonsChar"/>
          <w:b w:val="0"/>
          <w:color w:val="auto"/>
        </w:rPr>
        <w:t xml:space="preserve">browse to </w:t>
      </w:r>
      <w:r w:rsidR="00346127" w:rsidRPr="0070323F">
        <w:rPr>
          <w:rStyle w:val="ButtonsChar"/>
          <w:b w:val="0"/>
          <w:i/>
        </w:rPr>
        <w:t>C:/Users/Lenovo/Desktop/Software/WinPython27/WinPython-64bit-2.7.10.2/python-2.7.10.amd64/</w:t>
      </w:r>
      <w:r w:rsidR="00346127" w:rsidRPr="00AC3422">
        <w:rPr>
          <w:rStyle w:val="CommentChar"/>
        </w:rPr>
        <w:t>python.exe</w:t>
      </w:r>
      <w:r w:rsidR="00346127" w:rsidRPr="00346127" w:rsidDel="00346127">
        <w:rPr>
          <w:rStyle w:val="ButtonsChar"/>
          <w:b w:val="0"/>
          <w:color w:val="auto"/>
        </w:rPr>
        <w:t xml:space="preserve"> </w:t>
      </w:r>
      <w:r w:rsidR="005B30B5" w:rsidRPr="005B30B5">
        <w:rPr>
          <w:rStyle w:val="PathFilenamesChar"/>
          <w:i w:val="0"/>
          <w:color w:val="auto"/>
        </w:rPr>
        <w:t>as illustrated in the screenshot below.</w:t>
      </w:r>
    </w:p>
    <w:p w14:paraId="346E39C3" w14:textId="69E752C5" w:rsidR="00D71CBE" w:rsidRDefault="00105B70" w:rsidP="00E9557C">
      <w:pPr>
        <w:pStyle w:val="ListParagraph"/>
        <w:ind w:left="677"/>
        <w:contextualSpacing w:val="0"/>
        <w:rPr>
          <w:rStyle w:val="PathFilenamesChar"/>
          <w:i w:val="0"/>
          <w:color w:val="auto"/>
        </w:rPr>
      </w:pPr>
      <w:r>
        <w:rPr>
          <w:noProof/>
          <w:lang w:val="en-US" w:eastAsia="en-US"/>
        </w:rPr>
        <w:drawing>
          <wp:inline distT="0" distB="0" distL="0" distR="0" wp14:anchorId="2FA71C40" wp14:editId="36162AE0">
            <wp:extent cx="5259681" cy="48646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4632" cy="4878436"/>
                    </a:xfrm>
                    <a:prstGeom prst="rect">
                      <a:avLst/>
                    </a:prstGeom>
                    <a:noFill/>
                    <a:ln>
                      <a:noFill/>
                    </a:ln>
                  </pic:spPr>
                </pic:pic>
              </a:graphicData>
            </a:graphic>
          </wp:inline>
        </w:drawing>
      </w:r>
    </w:p>
    <w:p w14:paraId="7B0C929C" w14:textId="369C87B7" w:rsidR="00D71CBE" w:rsidRDefault="003138FF" w:rsidP="00D71CBE">
      <w:pPr>
        <w:pStyle w:val="Caption"/>
        <w:ind w:firstLine="680"/>
      </w:pPr>
      <w:r>
        <w:rPr>
          <w:rFonts w:cs="Times New Roman"/>
        </w:rPr>
        <w:t>Setting up</w:t>
      </w:r>
      <w:r w:rsidR="00D71CBE" w:rsidRPr="00FF7A15">
        <w:rPr>
          <w:rFonts w:cs="Times New Roman"/>
        </w:rPr>
        <w:t xml:space="preserve"> </w:t>
      </w:r>
      <w:r>
        <w:rPr>
          <w:rFonts w:cs="Times New Roman"/>
        </w:rPr>
        <w:t>Win</w:t>
      </w:r>
      <w:r w:rsidR="00D71CBE" w:rsidRPr="00FF7A15">
        <w:rPr>
          <w:rFonts w:cs="Times New Roman"/>
        </w:rPr>
        <w:t>Python 2.7</w:t>
      </w:r>
      <w:r>
        <w:rPr>
          <w:rFonts w:cs="Times New Roman"/>
        </w:rPr>
        <w:t>.10.2</w:t>
      </w:r>
      <w:r w:rsidR="00D71CBE" w:rsidRPr="00FF7A15">
        <w:rPr>
          <w:rFonts w:cs="Times New Roman"/>
        </w:rPr>
        <w:t xml:space="preserve"> </w:t>
      </w:r>
      <w:r>
        <w:rPr>
          <w:rFonts w:cs="Times New Roman"/>
        </w:rPr>
        <w:t>to work with</w:t>
      </w:r>
      <w:r w:rsidR="00D71CBE" w:rsidRPr="00FF7A15">
        <w:rPr>
          <w:rFonts w:cs="Times New Roman"/>
        </w:rPr>
        <w:t xml:space="preserve"> </w:t>
      </w:r>
      <w:r w:rsidR="00D71CBE" w:rsidRPr="00B57B17">
        <w:rPr>
          <w:rStyle w:val="ProgramNameChar"/>
        </w:rPr>
        <w:t>Imaris XT</w:t>
      </w:r>
    </w:p>
    <w:p w14:paraId="7CD6E9AF" w14:textId="77777777" w:rsidR="00D71CBE" w:rsidRDefault="00D71CBE" w:rsidP="00D71CBE">
      <w:pPr>
        <w:pStyle w:val="ListParagraph"/>
        <w:spacing w:after="120"/>
        <w:ind w:left="677"/>
        <w:contextualSpacing w:val="0"/>
        <w:rPr>
          <w:rStyle w:val="PathFilenamesChar"/>
          <w:i w:val="0"/>
          <w:color w:val="auto"/>
        </w:rPr>
      </w:pPr>
    </w:p>
    <w:p w14:paraId="58835A27" w14:textId="1A37F629" w:rsidR="00EC5E34" w:rsidRDefault="00352E15" w:rsidP="00EC5E34">
      <w:pPr>
        <w:pStyle w:val="ListParagraph"/>
        <w:numPr>
          <w:ilvl w:val="0"/>
          <w:numId w:val="2"/>
        </w:numPr>
        <w:spacing w:after="120"/>
        <w:contextualSpacing w:val="0"/>
        <w:rPr>
          <w:rStyle w:val="PathFilenamesChar"/>
          <w:i w:val="0"/>
          <w:color w:val="auto"/>
        </w:rPr>
      </w:pPr>
      <w:r w:rsidRPr="0070323F">
        <w:rPr>
          <w:rStyle w:val="PathFilenamesChar"/>
          <w:i w:val="0"/>
          <w:color w:val="auto"/>
        </w:rPr>
        <w:t>Under</w:t>
      </w:r>
      <w:r>
        <w:rPr>
          <w:rStyle w:val="PathFilenamesChar"/>
          <w:i w:val="0"/>
          <w:color w:val="auto"/>
        </w:rPr>
        <w:t xml:space="preserve"> the </w:t>
      </w:r>
      <w:r w:rsidRPr="0070323F">
        <w:rPr>
          <w:rStyle w:val="ButtonsChar"/>
        </w:rPr>
        <w:t>XTension Folders</w:t>
      </w:r>
      <w:r>
        <w:rPr>
          <w:rStyle w:val="PathFilenamesChar"/>
          <w:i w:val="0"/>
          <w:color w:val="auto"/>
        </w:rPr>
        <w:t xml:space="preserve"> tab, click </w:t>
      </w:r>
      <w:r w:rsidRPr="0070323F">
        <w:rPr>
          <w:rStyle w:val="ButtonsChar"/>
        </w:rPr>
        <w:t>Add…</w:t>
      </w:r>
      <w:r>
        <w:rPr>
          <w:rStyle w:val="PathFilenamesChar"/>
          <w:i w:val="0"/>
          <w:color w:val="auto"/>
        </w:rPr>
        <w:t xml:space="preserve">, and browse to </w:t>
      </w:r>
      <w:r w:rsidR="00461A73" w:rsidRPr="0070323F">
        <w:rPr>
          <w:rStyle w:val="PathFilenamesChar"/>
        </w:rPr>
        <w:t>C:\Users\Lenovo\Desktop\Software\HSC\Scripts\XT</w:t>
      </w:r>
      <w:r w:rsidR="00461A73">
        <w:rPr>
          <w:rStyle w:val="PathFilenamesChar"/>
          <w:i w:val="0"/>
          <w:color w:val="auto"/>
        </w:rPr>
        <w:t xml:space="preserve">. Click </w:t>
      </w:r>
      <w:r w:rsidR="00461A73" w:rsidRPr="0070323F">
        <w:rPr>
          <w:rStyle w:val="ButtonsChar"/>
        </w:rPr>
        <w:t>Select Folder</w:t>
      </w:r>
      <w:r w:rsidR="00461A73">
        <w:rPr>
          <w:rStyle w:val="PathFilenamesChar"/>
          <w:i w:val="0"/>
          <w:color w:val="auto"/>
        </w:rPr>
        <w:t>.</w:t>
      </w:r>
      <w:r w:rsidR="00A91F15">
        <w:rPr>
          <w:rStyle w:val="PathFilenamesChar"/>
          <w:i w:val="0"/>
          <w:color w:val="auto"/>
        </w:rPr>
        <w:t xml:space="preserve"> Click </w:t>
      </w:r>
      <w:r w:rsidR="00A91F15" w:rsidRPr="0070323F">
        <w:rPr>
          <w:rStyle w:val="ButtonsChar"/>
        </w:rPr>
        <w:t>OK</w:t>
      </w:r>
      <w:r w:rsidR="00A91F15">
        <w:rPr>
          <w:rStyle w:val="PathFilenamesChar"/>
          <w:i w:val="0"/>
          <w:color w:val="auto"/>
        </w:rPr>
        <w:t xml:space="preserve"> to close the settings window.</w:t>
      </w:r>
      <w:r w:rsidR="00461A73">
        <w:rPr>
          <w:rStyle w:val="PathFilenamesChar"/>
          <w:i w:val="0"/>
          <w:color w:val="auto"/>
        </w:rPr>
        <w:t xml:space="preserve"> </w:t>
      </w:r>
      <w:r w:rsidR="00DF7E6A">
        <w:rPr>
          <w:rStyle w:val="PathFilenamesChar"/>
          <w:i w:val="0"/>
          <w:color w:val="auto"/>
        </w:rPr>
        <w:t xml:space="preserve">Close the </w:t>
      </w:r>
      <w:r w:rsidR="00DF7E6A" w:rsidRPr="00DF7E6A">
        <w:rPr>
          <w:rStyle w:val="ProgramNameChar"/>
        </w:rPr>
        <w:t>Imaris</w:t>
      </w:r>
      <w:r w:rsidR="00DF7E6A">
        <w:rPr>
          <w:rStyle w:val="PathFilenamesChar"/>
          <w:i w:val="0"/>
          <w:color w:val="auto"/>
        </w:rPr>
        <w:t xml:space="preserve"> window and restart the software. </w:t>
      </w:r>
      <w:r w:rsidR="00A91F15">
        <w:rPr>
          <w:rStyle w:val="PathFilenamesChar"/>
          <w:i w:val="0"/>
          <w:color w:val="auto"/>
        </w:rPr>
        <w:t xml:space="preserve">Now, you </w:t>
      </w:r>
      <w:r w:rsidR="00A91F15" w:rsidRPr="0070323F">
        <w:t>should be</w:t>
      </w:r>
      <w:r w:rsidR="00A91F15">
        <w:rPr>
          <w:rStyle w:val="PathFilenamesChar"/>
          <w:i w:val="0"/>
          <w:color w:val="auto"/>
        </w:rPr>
        <w:t xml:space="preserve"> able to see </w:t>
      </w:r>
      <w:r w:rsidR="00A91F15" w:rsidRPr="0070323F">
        <w:rPr>
          <w:rStyle w:val="ButtonsChar"/>
        </w:rPr>
        <w:t>Image Processing</w:t>
      </w:r>
      <w:r w:rsidR="00A91F15">
        <w:rPr>
          <w:rStyle w:val="PathFilenamesChar"/>
          <w:i w:val="0"/>
          <w:color w:val="auto"/>
        </w:rPr>
        <w:t xml:space="preserve"> &gt; </w:t>
      </w:r>
      <w:r w:rsidR="00A91F15" w:rsidRPr="0070323F">
        <w:rPr>
          <w:rStyle w:val="ButtonsChar"/>
        </w:rPr>
        <w:t>XTIsolateSurfacesWithCsvList</w:t>
      </w:r>
      <w:r w:rsidR="00A10E24">
        <w:rPr>
          <w:rStyle w:val="PathFilenamesChar"/>
          <w:i w:val="0"/>
          <w:color w:val="auto"/>
        </w:rPr>
        <w:t xml:space="preserve"> appearing as an option.</w:t>
      </w:r>
    </w:p>
    <w:p w14:paraId="7EFD67A3" w14:textId="244DDB7C" w:rsidR="00EC5E34" w:rsidRPr="002B7D13" w:rsidRDefault="007B5D9C" w:rsidP="00EC5E34">
      <w:pPr>
        <w:pStyle w:val="CriticalStep"/>
        <w:ind w:left="706"/>
      </w:pPr>
      <w:bookmarkStart w:id="6" w:name="_Hlk500104620"/>
      <w:r>
        <w:t>►Troubleshooting</w:t>
      </w:r>
    </w:p>
    <w:bookmarkEnd w:id="6"/>
    <w:p w14:paraId="67973DAB" w14:textId="466ABCB2" w:rsidR="00E243D4" w:rsidRDefault="009B0A1F" w:rsidP="00AA2622">
      <w:pPr>
        <w:pStyle w:val="ListParagraph"/>
        <w:spacing w:after="120"/>
        <w:ind w:left="706"/>
        <w:contextualSpacing w:val="0"/>
      </w:pPr>
      <w:r>
        <w:rPr>
          <w:rFonts w:cs="Times New Roman"/>
        </w:rPr>
        <w:t xml:space="preserve">Click on </w:t>
      </w:r>
      <w:r w:rsidRPr="00636CCD">
        <w:rPr>
          <w:rStyle w:val="ButtonsChar"/>
        </w:rPr>
        <w:t>Image Processing</w:t>
      </w:r>
      <w:r>
        <w:rPr>
          <w:rStyle w:val="PathFilenamesChar"/>
          <w:i w:val="0"/>
          <w:color w:val="auto"/>
        </w:rPr>
        <w:t xml:space="preserve"> &gt; </w:t>
      </w:r>
      <w:r w:rsidRPr="00636CCD">
        <w:rPr>
          <w:rStyle w:val="ButtonsChar"/>
        </w:rPr>
        <w:t>XTIsolateSurfacesWithCsvList</w:t>
      </w:r>
      <w:r>
        <w:t xml:space="preserve"> to test if the script is working. You should see a command window with a message asking you to create </w:t>
      </w:r>
      <w:r w:rsidR="008669EA">
        <w:t>some</w:t>
      </w:r>
      <w:r>
        <w:t xml:space="preserve"> surface</w:t>
      </w:r>
      <w:r w:rsidR="008669EA">
        <w:t>s in the Surpass scene</w:t>
      </w:r>
      <w:r>
        <w:t xml:space="preserve"> first.</w:t>
      </w:r>
      <w:r w:rsidR="008669EA">
        <w:t xml:space="preserve"> However, if you do not see this screen, but instead get a command window that </w:t>
      </w:r>
      <w:r w:rsidR="008669EA" w:rsidRPr="008669EA">
        <w:t>flashes</w:t>
      </w:r>
      <w:r w:rsidR="008669EA">
        <w:t xml:space="preserve"> briefly and then immediately disappears, the XT is not working. Try changing the filepath in </w:t>
      </w:r>
      <w:r w:rsidR="008669EA" w:rsidRPr="0070323F">
        <w:rPr>
          <w:b/>
        </w:rPr>
        <w:t>Step 1</w:t>
      </w:r>
      <w:r w:rsidR="00582ED5" w:rsidRPr="0070323F">
        <w:rPr>
          <w:b/>
        </w:rPr>
        <w:t>8</w:t>
      </w:r>
      <w:r w:rsidR="008669EA">
        <w:t xml:space="preserve"> to </w:t>
      </w:r>
      <w:r w:rsidR="008669EA" w:rsidRPr="0070323F">
        <w:rPr>
          <w:rStyle w:val="PathFilenamesChar"/>
        </w:rPr>
        <w:t>C:/Users/Lenovo/Desktop/Software/WinPython27/WinPython-64bit-2.7.10.2/</w:t>
      </w:r>
      <w:r w:rsidR="008669EA" w:rsidRPr="008669EA">
        <w:t xml:space="preserve"> </w:t>
      </w:r>
      <w:r w:rsidR="0023135B">
        <w:rPr>
          <w:rStyle w:val="CommentChar"/>
        </w:rPr>
        <w:t>python</w:t>
      </w:r>
      <w:r w:rsidR="008669EA" w:rsidRPr="001833EB">
        <w:rPr>
          <w:rStyle w:val="CommentChar"/>
        </w:rPr>
        <w:t>.exe</w:t>
      </w:r>
      <w:r w:rsidR="008669EA">
        <w:rPr>
          <w:rStyle w:val="PathFilenamesChar"/>
        </w:rPr>
        <w:t xml:space="preserve"> </w:t>
      </w:r>
      <w:r w:rsidR="008669EA" w:rsidRPr="0070323F">
        <w:t>instead</w:t>
      </w:r>
      <w:r w:rsidR="008669EA">
        <w:t>. Contact your software manufacturer if this still does not work.</w:t>
      </w:r>
    </w:p>
    <w:p w14:paraId="6C0A3BB3" w14:textId="77777777" w:rsidR="00E243D4" w:rsidRDefault="00E243D4" w:rsidP="00E9557C">
      <w:pPr>
        <w:pStyle w:val="ListParagraph"/>
        <w:keepNext/>
        <w:ind w:left="706"/>
        <w:contextualSpacing w:val="0"/>
      </w:pPr>
      <w:r>
        <w:rPr>
          <w:noProof/>
          <w:lang w:val="en-US" w:eastAsia="en-US"/>
        </w:rPr>
        <w:lastRenderedPageBreak/>
        <w:drawing>
          <wp:inline distT="0" distB="0" distL="0" distR="0" wp14:anchorId="4F331758" wp14:editId="4934C42B">
            <wp:extent cx="3562265" cy="873457"/>
            <wp:effectExtent l="19050" t="19050" r="1968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rface.png"/>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3785489" cy="9281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679950" w14:textId="26EDEAE7" w:rsidR="00821AF9" w:rsidRDefault="00F140B5" w:rsidP="0044437A">
      <w:pPr>
        <w:pStyle w:val="Caption"/>
        <w:ind w:firstLine="706"/>
      </w:pPr>
      <w:r>
        <w:t>Pop up command window showing</w:t>
      </w:r>
      <w:r w:rsidR="00E243D4">
        <w:t xml:space="preserve"> </w:t>
      </w:r>
      <w:r w:rsidR="005072D1">
        <w:t xml:space="preserve">WinPython </w:t>
      </w:r>
      <w:r>
        <w:t xml:space="preserve">script </w:t>
      </w:r>
      <w:r w:rsidR="00E243D4">
        <w:t>work</w:t>
      </w:r>
      <w:r w:rsidR="005072D1">
        <w:t>ing</w:t>
      </w:r>
      <w:r w:rsidR="00E243D4">
        <w:t xml:space="preserve"> with </w:t>
      </w:r>
      <w:r w:rsidR="00E243D4" w:rsidRPr="003B0404">
        <w:rPr>
          <w:rStyle w:val="ProgramNameChar"/>
        </w:rPr>
        <w:t>Imaris</w:t>
      </w:r>
      <w:r w:rsidR="005072D1" w:rsidRPr="003B0404">
        <w:rPr>
          <w:rStyle w:val="ProgramNameChar"/>
        </w:rPr>
        <w:t xml:space="preserve"> XT</w:t>
      </w:r>
    </w:p>
    <w:p w14:paraId="6804B04F" w14:textId="5F89D15E" w:rsidR="00AA2622" w:rsidRPr="00AA2622" w:rsidRDefault="00AA2622" w:rsidP="00AA2622">
      <w:pPr>
        <w:pStyle w:val="ListParagraph"/>
        <w:spacing w:after="120"/>
        <w:ind w:left="706"/>
        <w:contextualSpacing w:val="0"/>
      </w:pPr>
    </w:p>
    <w:p w14:paraId="596C8375" w14:textId="08994B22" w:rsidR="00AC1CA5" w:rsidRDefault="00AC1CA5" w:rsidP="00891459">
      <w:pPr>
        <w:pStyle w:val="Heading2"/>
      </w:pPr>
      <w:bookmarkStart w:id="7" w:name="_Toc513712382"/>
      <w:r>
        <w:t>Loading HSC LUTs into FIJI and Imaris</w:t>
      </w:r>
      <w:bookmarkEnd w:id="7"/>
    </w:p>
    <w:p w14:paraId="0F3660F4" w14:textId="77777777" w:rsidR="005414C8" w:rsidRDefault="005414C8" w:rsidP="005414C8">
      <w:pPr>
        <w:rPr>
          <w:rFonts w:cs="Times New Roman"/>
        </w:rPr>
      </w:pPr>
    </w:p>
    <w:p w14:paraId="16A33BB6" w14:textId="458C401F" w:rsidR="005414C8" w:rsidRPr="002D1CF7" w:rsidRDefault="005414C8" w:rsidP="0046798E">
      <w:pPr>
        <w:rPr>
          <w:rFonts w:cs="Times New Roman"/>
        </w:rPr>
      </w:pPr>
      <w:r>
        <w:rPr>
          <w:rFonts w:cs="Times New Roman"/>
        </w:rPr>
        <w:t xml:space="preserve">In order to visualize the hue of surfaces and cells, a customized look up table </w:t>
      </w:r>
      <w:r w:rsidR="004A6F32">
        <w:rPr>
          <w:rFonts w:cs="Times New Roman"/>
        </w:rPr>
        <w:t xml:space="preserve">(LUT) </w:t>
      </w:r>
      <w:r>
        <w:rPr>
          <w:rFonts w:cs="Times New Roman"/>
        </w:rPr>
        <w:t xml:space="preserve">for the hue channel has been created for </w:t>
      </w:r>
      <w:r w:rsidRPr="00E60DBA">
        <w:rPr>
          <w:rFonts w:cs="Times New Roman"/>
          <w:color w:val="FFC000"/>
        </w:rPr>
        <w:t>F</w:t>
      </w:r>
      <w:r w:rsidR="006362E9">
        <w:rPr>
          <w:rFonts w:cs="Times New Roman"/>
          <w:color w:val="FFC000"/>
        </w:rPr>
        <w:t>IJI</w:t>
      </w:r>
      <w:r>
        <w:rPr>
          <w:rFonts w:cs="Times New Roman"/>
        </w:rPr>
        <w:t xml:space="preserve"> and </w:t>
      </w:r>
      <w:r w:rsidRPr="00E60DBA">
        <w:rPr>
          <w:rFonts w:cs="Times New Roman"/>
          <w:color w:val="FFC000"/>
        </w:rPr>
        <w:t>Imaris</w:t>
      </w:r>
      <w:r>
        <w:rPr>
          <w:rFonts w:cs="Times New Roman"/>
        </w:rPr>
        <w:t>.</w:t>
      </w:r>
    </w:p>
    <w:p w14:paraId="32FC0003" w14:textId="77777777" w:rsidR="00AC1CA5" w:rsidRDefault="00AC1CA5" w:rsidP="00AC1CA5"/>
    <w:p w14:paraId="770466E0" w14:textId="6A5F4068" w:rsidR="006E45D5" w:rsidRPr="00DB7381" w:rsidRDefault="006E45D5" w:rsidP="004C71C8">
      <w:pPr>
        <w:pStyle w:val="ListParagraph"/>
        <w:numPr>
          <w:ilvl w:val="0"/>
          <w:numId w:val="2"/>
        </w:numPr>
        <w:spacing w:after="240"/>
        <w:contextualSpacing w:val="0"/>
        <w:rPr>
          <w:rFonts w:cs="Times New Roman"/>
        </w:rPr>
      </w:pPr>
      <w:r>
        <w:rPr>
          <w:rFonts w:cs="Times New Roman"/>
        </w:rPr>
        <w:t xml:space="preserve">Find the file </w:t>
      </w:r>
      <w:r w:rsidRPr="0070323F">
        <w:rPr>
          <w:rStyle w:val="PathFilenamesChar"/>
        </w:rPr>
        <w:t>C:\Users\Lenovo\Desktop\Software\HSC\Scripts\</w:t>
      </w:r>
      <w:r w:rsidRPr="009E7979">
        <w:rPr>
          <w:rStyle w:val="CommentChar"/>
        </w:rPr>
        <w:t>HSB_Hue.lut</w:t>
      </w:r>
      <w:r>
        <w:rPr>
          <w:rFonts w:cs="Times New Roman"/>
        </w:rPr>
        <w:t xml:space="preserve">, and copy and paste the file into </w:t>
      </w:r>
      <w:r w:rsidR="00F64822" w:rsidRPr="00FF7A15">
        <w:rPr>
          <w:rStyle w:val="PathFilenamesChar"/>
        </w:rPr>
        <w:t>C:\Users\Lenovo\Desktop\Software</w:t>
      </w:r>
      <w:r w:rsidR="00F64822">
        <w:rPr>
          <w:rStyle w:val="PathFilenamesChar"/>
        </w:rPr>
        <w:t>\</w:t>
      </w:r>
      <w:r w:rsidR="00C158AE">
        <w:rPr>
          <w:rStyle w:val="PathFilenamesChar"/>
        </w:rPr>
        <w:t>FIJI\fiji-win64\</w:t>
      </w:r>
      <w:r w:rsidR="00437932">
        <w:rPr>
          <w:rStyle w:val="PathFilenamesChar"/>
        </w:rPr>
        <w:t>FIJI.app\luts</w:t>
      </w:r>
      <w:r w:rsidR="00DF17B2">
        <w:rPr>
          <w:rStyle w:val="PathFilenamesChar"/>
        </w:rPr>
        <w:t>\</w:t>
      </w:r>
      <w:r w:rsidR="004A6F32" w:rsidRPr="00D35E34">
        <w:rPr>
          <w:rFonts w:cs="Times New Roman"/>
        </w:rPr>
        <w:t>.</w:t>
      </w:r>
      <w:r w:rsidR="00BD439C">
        <w:rPr>
          <w:rFonts w:cs="Times New Roman"/>
        </w:rPr>
        <w:t xml:space="preserve"> </w:t>
      </w:r>
      <w:r w:rsidR="0055141A" w:rsidRPr="00D35E34">
        <w:rPr>
          <w:rFonts w:cs="Times New Roman"/>
        </w:rPr>
        <w:t xml:space="preserve">Do the same for </w:t>
      </w:r>
      <w:r w:rsidRPr="009E7979">
        <w:rPr>
          <w:rStyle w:val="CommentChar"/>
        </w:rPr>
        <w:t>BackgroundPicker</w:t>
      </w:r>
      <w:r w:rsidR="009E7979" w:rsidRPr="009E7979">
        <w:rPr>
          <w:rStyle w:val="CommentChar"/>
        </w:rPr>
        <w:t>.l</w:t>
      </w:r>
      <w:r w:rsidR="00DB7381">
        <w:rPr>
          <w:rStyle w:val="CommentChar"/>
        </w:rPr>
        <w:t>ut</w:t>
      </w:r>
      <w:r w:rsidR="0055141A">
        <w:rPr>
          <w:rStyle w:val="BalloonTextChar"/>
        </w:rPr>
        <w:t xml:space="preserve">. </w:t>
      </w:r>
      <w:r w:rsidR="004A6F32" w:rsidRPr="00B320C3">
        <w:rPr>
          <w:rStyle w:val="ProgramNameChar"/>
        </w:rPr>
        <w:t>FIJI</w:t>
      </w:r>
      <w:r w:rsidR="004A6F32" w:rsidRPr="00DB7381">
        <w:rPr>
          <w:rFonts w:cs="Times New Roman"/>
        </w:rPr>
        <w:t xml:space="preserve"> will automatically detect the LUT the next time it starts up.</w:t>
      </w:r>
    </w:p>
    <w:p w14:paraId="1ADCA44A" w14:textId="7E5A5C78" w:rsidR="00F409B8" w:rsidRDefault="00C05CF0" w:rsidP="00ED7D56">
      <w:pPr>
        <w:pStyle w:val="ListParagraph"/>
        <w:numPr>
          <w:ilvl w:val="0"/>
          <w:numId w:val="2"/>
        </w:numPr>
        <w:spacing w:after="120"/>
        <w:ind w:left="677" w:hanging="562"/>
        <w:contextualSpacing w:val="0"/>
        <w:jc w:val="both"/>
        <w:rPr>
          <w:rFonts w:cs="Times New Roman"/>
        </w:rPr>
      </w:pPr>
      <w:r>
        <w:rPr>
          <w:rFonts w:cs="Times New Roman"/>
        </w:rPr>
        <w:t xml:space="preserve">Find the file </w:t>
      </w:r>
      <w:r w:rsidRPr="00636CCD">
        <w:rPr>
          <w:rStyle w:val="PathFilenamesChar"/>
        </w:rPr>
        <w:t>C:\Users\Lenovo\Desktop\Software\HSC\Scripts\</w:t>
      </w:r>
      <w:r w:rsidRPr="00E75749">
        <w:rPr>
          <w:rStyle w:val="CommentChar"/>
        </w:rPr>
        <w:t>HSB.</w:t>
      </w:r>
      <w:r w:rsidR="00612939" w:rsidRPr="00E75749">
        <w:rPr>
          <w:rStyle w:val="CommentChar"/>
        </w:rPr>
        <w:t>pal</w:t>
      </w:r>
      <w:r>
        <w:rPr>
          <w:rFonts w:cs="Times New Roman"/>
        </w:rPr>
        <w:t xml:space="preserve">. </w:t>
      </w:r>
      <w:r w:rsidR="00F409B8" w:rsidRPr="00357166">
        <w:rPr>
          <w:rFonts w:cs="Times New Roman"/>
        </w:rPr>
        <w:t xml:space="preserve">Go to the </w:t>
      </w:r>
      <w:r w:rsidR="00A40B24">
        <w:rPr>
          <w:rFonts w:cs="Times New Roman"/>
        </w:rPr>
        <w:t>folder</w:t>
      </w:r>
      <w:r w:rsidR="00F409B8" w:rsidRPr="00357166">
        <w:rPr>
          <w:rFonts w:cs="Times New Roman"/>
        </w:rPr>
        <w:t xml:space="preserve"> where </w:t>
      </w:r>
      <w:r w:rsidR="00F409B8" w:rsidRPr="00357166">
        <w:rPr>
          <w:rFonts w:cs="Times New Roman"/>
          <w:color w:val="FFC000"/>
        </w:rPr>
        <w:t xml:space="preserve">Imaris </w:t>
      </w:r>
      <w:r w:rsidR="00F409B8" w:rsidRPr="00357166">
        <w:rPr>
          <w:rFonts w:cs="Times New Roman"/>
        </w:rPr>
        <w:t>is installed</w:t>
      </w:r>
      <w:r w:rsidR="00A40B24">
        <w:rPr>
          <w:rFonts w:cs="Times New Roman"/>
        </w:rPr>
        <w:t xml:space="preserve">, </w:t>
      </w:r>
      <w:r w:rsidR="00BD439C">
        <w:rPr>
          <w:rFonts w:cs="Times New Roman"/>
        </w:rPr>
        <w:t>(</w:t>
      </w:r>
      <w:r w:rsidR="00A40B24">
        <w:rPr>
          <w:rFonts w:cs="Times New Roman"/>
        </w:rPr>
        <w:t>e.g.</w:t>
      </w:r>
      <w:r w:rsidR="00F409B8" w:rsidRPr="00357166">
        <w:rPr>
          <w:rFonts w:cs="Times New Roman"/>
        </w:rPr>
        <w:t xml:space="preserve"> </w:t>
      </w:r>
      <w:r w:rsidR="00BD439C" w:rsidRPr="00BD439C">
        <w:rPr>
          <w:rStyle w:val="PathFilenamesChar"/>
        </w:rPr>
        <w:t>C:\Program Files\Bitplane\Imaris x64 8.4.2\colorTables</w:t>
      </w:r>
      <w:r w:rsidR="00BD439C">
        <w:rPr>
          <w:rStyle w:val="PathFilenamesChar"/>
        </w:rPr>
        <w:t>\</w:t>
      </w:r>
      <w:r w:rsidR="00BD439C">
        <w:rPr>
          <w:rFonts w:cs="Times New Roman"/>
        </w:rPr>
        <w:t>) a</w:t>
      </w:r>
      <w:r w:rsidR="00F409B8" w:rsidRPr="00357166">
        <w:rPr>
          <w:rFonts w:cs="Times New Roman"/>
        </w:rPr>
        <w:t xml:space="preserve">nd </w:t>
      </w:r>
      <w:r>
        <w:rPr>
          <w:rFonts w:cs="Times New Roman"/>
        </w:rPr>
        <w:t xml:space="preserve">copy and </w:t>
      </w:r>
      <w:r w:rsidR="00F409B8" w:rsidRPr="00357166">
        <w:rPr>
          <w:rFonts w:cs="Times New Roman"/>
        </w:rPr>
        <w:t xml:space="preserve">paste </w:t>
      </w:r>
      <w:r>
        <w:rPr>
          <w:rFonts w:cs="Times New Roman"/>
        </w:rPr>
        <w:t>the file in</w:t>
      </w:r>
      <w:r w:rsidR="00F409B8" w:rsidRPr="00357166">
        <w:rPr>
          <w:rFonts w:cs="Times New Roman"/>
        </w:rPr>
        <w:t xml:space="preserve">. </w:t>
      </w:r>
      <w:r w:rsidR="00F409B8">
        <w:rPr>
          <w:rStyle w:val="ProgramNameChar"/>
        </w:rPr>
        <w:t>Imaris</w:t>
      </w:r>
      <w:r w:rsidR="00F409B8" w:rsidRPr="00357166">
        <w:rPr>
          <w:rFonts w:cs="Times New Roman"/>
        </w:rPr>
        <w:t xml:space="preserve"> will automatically detect the LUT the next time it starts up.</w:t>
      </w:r>
      <w:r>
        <w:rPr>
          <w:rFonts w:cs="Times New Roman"/>
        </w:rPr>
        <w:t xml:space="preserve"> </w:t>
      </w:r>
    </w:p>
    <w:p w14:paraId="6B9A5549" w14:textId="77777777" w:rsidR="00ED7D56" w:rsidRPr="00357166" w:rsidRDefault="00ED7D56" w:rsidP="00ED7D56">
      <w:pPr>
        <w:pStyle w:val="ListParagraph"/>
        <w:spacing w:after="120"/>
        <w:ind w:left="680"/>
        <w:jc w:val="both"/>
        <w:rPr>
          <w:rFonts w:cs="Times New Roman"/>
        </w:rPr>
      </w:pPr>
    </w:p>
    <w:p w14:paraId="14F864D0" w14:textId="15BDB40F" w:rsidR="000B12D1" w:rsidRDefault="6CE5EB14" w:rsidP="00891459">
      <w:pPr>
        <w:pStyle w:val="Heading2"/>
      </w:pPr>
      <w:bookmarkStart w:id="8" w:name="_Toc513712383"/>
      <w:r w:rsidRPr="00FF7A15">
        <w:t>Test Data</w:t>
      </w:r>
      <w:bookmarkEnd w:id="8"/>
    </w:p>
    <w:p w14:paraId="0B4F30BB" w14:textId="77777777" w:rsidR="00DF5B83" w:rsidRPr="00DF5B83" w:rsidRDefault="00DF5B83" w:rsidP="0070323F"/>
    <w:p w14:paraId="0987AFA5" w14:textId="10C3B779" w:rsidR="00C95B8A" w:rsidRPr="00FF7A15" w:rsidRDefault="00DF5B83" w:rsidP="00F73CD2">
      <w:pPr>
        <w:pStyle w:val="ListParagraph"/>
        <w:numPr>
          <w:ilvl w:val="0"/>
          <w:numId w:val="2"/>
        </w:numPr>
        <w:spacing w:after="120"/>
        <w:contextualSpacing w:val="0"/>
        <w:rPr>
          <w:rStyle w:val="PathFilenamesChar"/>
          <w:i w:val="0"/>
          <w:color w:val="auto"/>
        </w:rPr>
      </w:pPr>
      <w:r>
        <w:rPr>
          <w:rFonts w:cs="Times New Roman"/>
        </w:rPr>
        <w:t xml:space="preserve">Create a new folder called </w:t>
      </w:r>
      <w:r w:rsidRPr="0070323F">
        <w:rPr>
          <w:rStyle w:val="PathFilenamesChar"/>
        </w:rPr>
        <w:t>Data</w:t>
      </w:r>
      <w:r>
        <w:rPr>
          <w:rFonts w:cs="Times New Roman"/>
        </w:rPr>
        <w:t xml:space="preserve"> on the desktop (</w:t>
      </w:r>
      <w:r w:rsidRPr="00FF7A15">
        <w:rPr>
          <w:rStyle w:val="PathFilenamesChar"/>
        </w:rPr>
        <w:t>C:\Users\Lenovo\Desktop\Data</w:t>
      </w:r>
      <w:r>
        <w:rPr>
          <w:rFonts w:cs="Times New Roman"/>
        </w:rPr>
        <w:t>). Copy and paste the raw data file (</w:t>
      </w:r>
      <w:r w:rsidRPr="00FD322B">
        <w:rPr>
          <w:rStyle w:val="ProgramNameChar"/>
        </w:rPr>
        <w:t>Olympus</w:t>
      </w:r>
      <w:r>
        <w:rPr>
          <w:rFonts w:cs="Times New Roman"/>
        </w:rPr>
        <w:t xml:space="preserve"> </w:t>
      </w:r>
      <w:r w:rsidR="00FD322B">
        <w:rPr>
          <w:rFonts w:cs="Times New Roman"/>
        </w:rPr>
        <w:t>format</w:t>
      </w:r>
      <w:r>
        <w:rPr>
          <w:rFonts w:cs="Times New Roman"/>
        </w:rPr>
        <w:t>)</w:t>
      </w:r>
      <w:r w:rsidR="00F73CD2">
        <w:rPr>
          <w:rFonts w:cs="Times New Roman"/>
        </w:rPr>
        <w:t xml:space="preserve"> </w:t>
      </w:r>
      <w:r w:rsidR="00F73CD2" w:rsidRPr="0070323F">
        <w:rPr>
          <w:rStyle w:val="PathFilenamesChar"/>
        </w:rPr>
        <w:t>C:\Users\Lenovo\Desktop\Software\HSC\Data\</w:t>
      </w:r>
      <w:r w:rsidR="00F73CD2" w:rsidRPr="004C71C8">
        <w:rPr>
          <w:rStyle w:val="CommentChar"/>
        </w:rPr>
        <w:t>Testdata.oib</w:t>
      </w:r>
      <w:r w:rsidR="00F73CD2">
        <w:rPr>
          <w:rFonts w:cs="Times New Roman"/>
        </w:rPr>
        <w:t xml:space="preserve"> into this new folder.</w:t>
      </w:r>
    </w:p>
    <w:p w14:paraId="5A6A25F6" w14:textId="35F637B8" w:rsidR="00DF5B83" w:rsidRDefault="00DF5B83" w:rsidP="00DF5B83">
      <w:pPr>
        <w:pStyle w:val="ListParagraph"/>
        <w:numPr>
          <w:ilvl w:val="0"/>
          <w:numId w:val="2"/>
        </w:numPr>
        <w:spacing w:after="120"/>
        <w:contextualSpacing w:val="0"/>
        <w:rPr>
          <w:rStyle w:val="PathFilenamesChar"/>
          <w:i w:val="0"/>
          <w:color w:val="auto"/>
        </w:rPr>
      </w:pPr>
      <w:r w:rsidRPr="00FF7A15">
        <w:rPr>
          <w:rFonts w:cs="Times New Roman"/>
        </w:rPr>
        <w:t xml:space="preserve">Start </w:t>
      </w:r>
      <w:r w:rsidRPr="00FF7A15">
        <w:rPr>
          <w:rStyle w:val="ProgramNameChar"/>
        </w:rPr>
        <w:t>F</w:t>
      </w:r>
      <w:r>
        <w:rPr>
          <w:rStyle w:val="ProgramNameChar"/>
        </w:rPr>
        <w:t>IJI</w:t>
      </w:r>
      <w:r w:rsidRPr="00FF7A15">
        <w:rPr>
          <w:rFonts w:cs="Times New Roman"/>
        </w:rPr>
        <w:t xml:space="preserve">, and go to </w:t>
      </w:r>
      <w:r w:rsidRPr="00FF7A15">
        <w:rPr>
          <w:rStyle w:val="ButtonsChar"/>
        </w:rPr>
        <w:t xml:space="preserve">File </w:t>
      </w:r>
      <w:r w:rsidRPr="00BE5E2C">
        <w:t>&gt;</w:t>
      </w:r>
      <w:r w:rsidRPr="00FF7A15">
        <w:rPr>
          <w:rStyle w:val="ButtonsChar"/>
        </w:rPr>
        <w:t xml:space="preserve"> Open</w:t>
      </w:r>
      <w:r w:rsidRPr="00FF7A15">
        <w:rPr>
          <w:rFonts w:cs="Times New Roman"/>
        </w:rPr>
        <w:t xml:space="preserve">. Select the filepath for </w:t>
      </w:r>
      <w:r w:rsidRPr="00FF7A15">
        <w:rPr>
          <w:rStyle w:val="PathFilenamesChar"/>
        </w:rPr>
        <w:t>C:\Users\Lenovo\Desktop\Data\</w:t>
      </w:r>
      <w:r w:rsidRPr="00BE5E2C">
        <w:rPr>
          <w:rStyle w:val="CommentChar"/>
        </w:rPr>
        <w:t>Testdata.oib</w:t>
      </w:r>
      <w:r w:rsidR="00F77CD4">
        <w:rPr>
          <w:rStyle w:val="CommentChar"/>
        </w:rPr>
        <w:t xml:space="preserve"> </w:t>
      </w:r>
      <w:r w:rsidR="00F77CD4">
        <w:rPr>
          <w:rStyle w:val="PathFilenamesChar"/>
          <w:i w:val="0"/>
          <w:color w:val="auto"/>
        </w:rPr>
        <w:t xml:space="preserve">and click </w:t>
      </w:r>
      <w:r w:rsidR="00F77CD4" w:rsidRPr="0070323F">
        <w:rPr>
          <w:rStyle w:val="ButtonsChar"/>
        </w:rPr>
        <w:t>OK</w:t>
      </w:r>
      <w:r w:rsidRPr="008611FA">
        <w:rPr>
          <w:rStyle w:val="PathFilenamesChar"/>
          <w:i w:val="0"/>
          <w:color w:val="auto"/>
        </w:rPr>
        <w:t>.</w:t>
      </w:r>
      <w:r w:rsidR="0031672B">
        <w:rPr>
          <w:rStyle w:val="PathFilenamesChar"/>
          <w:i w:val="0"/>
          <w:color w:val="auto"/>
        </w:rPr>
        <w:t xml:space="preserve"> Use the default import settings and click </w:t>
      </w:r>
      <w:r w:rsidR="0031672B" w:rsidRPr="0070323F">
        <w:rPr>
          <w:rStyle w:val="ButtonsChar"/>
        </w:rPr>
        <w:t>OK</w:t>
      </w:r>
      <w:r w:rsidR="0031672B">
        <w:rPr>
          <w:rStyle w:val="PathFilenamesChar"/>
          <w:i w:val="0"/>
          <w:color w:val="auto"/>
        </w:rPr>
        <w:t>.</w:t>
      </w:r>
    </w:p>
    <w:p w14:paraId="3ED1A740" w14:textId="77777777" w:rsidR="004D6533" w:rsidRPr="002B7D13" w:rsidRDefault="004D6533" w:rsidP="004D6533">
      <w:pPr>
        <w:pStyle w:val="CriticalStep"/>
        <w:ind w:left="706"/>
      </w:pPr>
      <w:r>
        <w:t>□Explanatory note</w:t>
      </w:r>
    </w:p>
    <w:p w14:paraId="0C0A1307" w14:textId="7C9B5D31" w:rsidR="004D6533" w:rsidRDefault="00424386" w:rsidP="004D6533">
      <w:pPr>
        <w:pStyle w:val="ListParagraph"/>
        <w:spacing w:after="120"/>
        <w:ind w:left="706"/>
        <w:contextualSpacing w:val="0"/>
        <w:rPr>
          <w:rFonts w:cs="Times New Roman"/>
        </w:rPr>
      </w:pPr>
      <w:r>
        <w:rPr>
          <w:rFonts w:cs="Times New Roman"/>
        </w:rPr>
        <w:t xml:space="preserve">By default, </w:t>
      </w:r>
      <w:r w:rsidR="004D6533" w:rsidRPr="0070323F">
        <w:rPr>
          <w:rStyle w:val="ProgramNameChar"/>
        </w:rPr>
        <w:t>FIJI</w:t>
      </w:r>
      <w:r w:rsidR="004D6533">
        <w:rPr>
          <w:rFonts w:cs="Times New Roman"/>
        </w:rPr>
        <w:t xml:space="preserve"> uses the </w:t>
      </w:r>
      <w:r w:rsidR="004D6533" w:rsidRPr="0070323F">
        <w:rPr>
          <w:rStyle w:val="ProgramNameChar"/>
        </w:rPr>
        <w:t>Bio-Formats Importer</w:t>
      </w:r>
      <w:r w:rsidR="004D6533">
        <w:rPr>
          <w:rFonts w:cs="Times New Roman"/>
        </w:rPr>
        <w:t xml:space="preserve"> </w:t>
      </w:r>
      <w:r>
        <w:rPr>
          <w:rFonts w:cs="Times New Roman"/>
        </w:rPr>
        <w:t xml:space="preserve">(under </w:t>
      </w:r>
      <w:r w:rsidRPr="0070323F">
        <w:rPr>
          <w:rStyle w:val="ButtonsChar"/>
        </w:rPr>
        <w:t>Plugins</w:t>
      </w:r>
      <w:r>
        <w:rPr>
          <w:rFonts w:cs="Times New Roman"/>
        </w:rPr>
        <w:t xml:space="preserve"> &gt; </w:t>
      </w:r>
      <w:r w:rsidRPr="0070323F">
        <w:rPr>
          <w:rStyle w:val="ButtonsChar"/>
        </w:rPr>
        <w:t>Bio-Formats</w:t>
      </w:r>
      <w:r>
        <w:rPr>
          <w:rFonts w:cs="Times New Roman"/>
        </w:rPr>
        <w:t xml:space="preserve"> &gt; </w:t>
      </w:r>
      <w:r w:rsidRPr="0070323F">
        <w:rPr>
          <w:rStyle w:val="ButtonsChar"/>
        </w:rPr>
        <w:t>Bio-Formats Importer</w:t>
      </w:r>
      <w:r>
        <w:rPr>
          <w:rFonts w:cs="Times New Roman"/>
        </w:rPr>
        <w:t xml:space="preserve">) </w:t>
      </w:r>
      <w:r w:rsidR="004D6533">
        <w:rPr>
          <w:rFonts w:cs="Times New Roman"/>
        </w:rPr>
        <w:t xml:space="preserve">to read in data from most major microscope </w:t>
      </w:r>
      <w:r>
        <w:rPr>
          <w:rFonts w:cs="Times New Roman"/>
        </w:rPr>
        <w:t>manufacturers</w:t>
      </w:r>
      <w:r w:rsidR="004D6533">
        <w:rPr>
          <w:rFonts w:cs="Times New Roman"/>
        </w:rPr>
        <w:t>.</w:t>
      </w:r>
    </w:p>
    <w:p w14:paraId="3499F71E" w14:textId="77777777" w:rsidR="005C271D" w:rsidRPr="002B7D13" w:rsidRDefault="005C271D" w:rsidP="005C271D">
      <w:pPr>
        <w:pStyle w:val="CriticalStep"/>
        <w:ind w:left="706"/>
      </w:pPr>
      <w:r>
        <w:t>□Explanatory note</w:t>
      </w:r>
    </w:p>
    <w:p w14:paraId="3FE5DBEC" w14:textId="616D4F6F" w:rsidR="005C271D" w:rsidRPr="00DF4460" w:rsidRDefault="005C271D" w:rsidP="00DF4460">
      <w:pPr>
        <w:pStyle w:val="ListParagraph"/>
        <w:spacing w:after="120"/>
        <w:ind w:left="706"/>
        <w:contextualSpacing w:val="0"/>
        <w:rPr>
          <w:rFonts w:cs="Times New Roman"/>
        </w:rPr>
      </w:pPr>
      <w:r>
        <w:rPr>
          <w:rFonts w:cs="Times New Roman"/>
        </w:rPr>
        <w:t xml:space="preserve">With an image file open and selected, by mousing over the image, the </w:t>
      </w:r>
      <w:r w:rsidRPr="0070323F">
        <w:rPr>
          <w:rStyle w:val="ProgramNameChar"/>
        </w:rPr>
        <w:t>FIJI</w:t>
      </w:r>
      <w:r>
        <w:rPr>
          <w:rFonts w:cs="Times New Roman"/>
        </w:rPr>
        <w:t xml:space="preserve"> main window will display the specific intensity value of the pixel where the mouse is pointing to, as well as other useful information about the image.</w:t>
      </w:r>
      <w:r w:rsidR="00385FD5">
        <w:rPr>
          <w:rFonts w:cs="Times New Roman"/>
        </w:rPr>
        <w:t xml:space="preserve"> An image is simply a grid of numbers (representing intensities), where the computer uses a look-up table (LUT) to map </w:t>
      </w:r>
      <w:r w:rsidR="002C7D29">
        <w:rPr>
          <w:rFonts w:cs="Times New Roman"/>
        </w:rPr>
        <w:t xml:space="preserve">each number to a </w:t>
      </w:r>
      <w:r w:rsidR="00D15A04">
        <w:rPr>
          <w:rFonts w:cs="Times New Roman"/>
        </w:rPr>
        <w:t xml:space="preserve">specified </w:t>
      </w:r>
      <w:r w:rsidR="002C7D29" w:rsidRPr="0070323F">
        <w:rPr>
          <w:rFonts w:cs="Times New Roman"/>
          <w:lang w:val="en-US"/>
        </w:rPr>
        <w:t>color</w:t>
      </w:r>
      <w:r w:rsidR="00D15A04">
        <w:rPr>
          <w:rFonts w:cs="Times New Roman"/>
          <w:lang w:val="en-US"/>
        </w:rPr>
        <w:t xml:space="preserve"> to display on screen</w:t>
      </w:r>
      <w:r w:rsidR="002C7D29">
        <w:rPr>
          <w:rFonts w:cs="Times New Roman"/>
        </w:rPr>
        <w:t>.</w:t>
      </w:r>
    </w:p>
    <w:p w14:paraId="4FB95461" w14:textId="77777777" w:rsidR="004D6533" w:rsidRPr="00DF5B83" w:rsidRDefault="004D6533" w:rsidP="0070323F">
      <w:pPr>
        <w:pStyle w:val="ListParagraph"/>
        <w:spacing w:after="120"/>
        <w:ind w:left="680"/>
        <w:contextualSpacing w:val="0"/>
        <w:rPr>
          <w:rFonts w:cs="Times New Roman"/>
        </w:rPr>
      </w:pPr>
    </w:p>
    <w:p w14:paraId="57DB678D" w14:textId="4C7CF90E" w:rsidR="00553243" w:rsidRDefault="00984C03" w:rsidP="00216F62">
      <w:pPr>
        <w:pStyle w:val="ListParagraph"/>
        <w:numPr>
          <w:ilvl w:val="0"/>
          <w:numId w:val="2"/>
        </w:numPr>
        <w:spacing w:after="120"/>
        <w:contextualSpacing w:val="0"/>
        <w:rPr>
          <w:rStyle w:val="ButtonsChar"/>
          <w:b w:val="0"/>
          <w:color w:val="auto"/>
        </w:rPr>
      </w:pPr>
      <w:r>
        <w:rPr>
          <w:rFonts w:cs="Times New Roman"/>
        </w:rPr>
        <w:t xml:space="preserve">Go to </w:t>
      </w:r>
      <w:r w:rsidRPr="00984C03">
        <w:rPr>
          <w:rStyle w:val="ButtonsChar"/>
        </w:rPr>
        <w:t xml:space="preserve">Image </w:t>
      </w:r>
      <w:r w:rsidRPr="005870F2">
        <w:t>&gt;</w:t>
      </w:r>
      <w:r w:rsidRPr="00984C03">
        <w:rPr>
          <w:rStyle w:val="ButtonsChar"/>
        </w:rPr>
        <w:t xml:space="preserve"> Type </w:t>
      </w:r>
      <w:r>
        <w:rPr>
          <w:rFonts w:cs="Times New Roman"/>
        </w:rPr>
        <w:t xml:space="preserve">and select </w:t>
      </w:r>
      <w:r w:rsidRPr="00984C03">
        <w:rPr>
          <w:rStyle w:val="ButtonsChar"/>
        </w:rPr>
        <w:t>32bit</w:t>
      </w:r>
      <w:r w:rsidRPr="00984C03">
        <w:rPr>
          <w:rStyle w:val="ButtonsChar"/>
          <w:b w:val="0"/>
          <w:color w:val="auto"/>
        </w:rPr>
        <w:t>.</w:t>
      </w:r>
    </w:p>
    <w:p w14:paraId="0B2ED72E" w14:textId="77777777" w:rsidR="00F05902" w:rsidRPr="002B7D13" w:rsidRDefault="00F05902" w:rsidP="00F05902">
      <w:pPr>
        <w:pStyle w:val="CriticalStep"/>
        <w:ind w:left="706"/>
      </w:pPr>
      <w:r>
        <w:t>□Explanatory note</w:t>
      </w:r>
    </w:p>
    <w:p w14:paraId="1F01A4CE" w14:textId="22B1EB4A" w:rsidR="00F05902" w:rsidRPr="00F05902" w:rsidRDefault="00F05902" w:rsidP="00F05902">
      <w:pPr>
        <w:pStyle w:val="ListParagraph"/>
        <w:spacing w:after="120"/>
        <w:ind w:left="706"/>
        <w:contextualSpacing w:val="0"/>
        <w:rPr>
          <w:rFonts w:cs="Times New Roman"/>
        </w:rPr>
      </w:pPr>
      <w:r w:rsidRPr="0070323F">
        <w:rPr>
          <w:rFonts w:cs="Times New Roman"/>
        </w:rPr>
        <w:t xml:space="preserve">This </w:t>
      </w:r>
      <w:r>
        <w:rPr>
          <w:rFonts w:cs="Times New Roman"/>
        </w:rPr>
        <w:t>converts the images from 16 bit to 32 bit</w:t>
      </w:r>
      <w:r w:rsidR="002426C9">
        <w:rPr>
          <w:rFonts w:cs="Times New Roman"/>
        </w:rPr>
        <w:t xml:space="preserve"> for compatibility with some scripts</w:t>
      </w:r>
      <w:r>
        <w:rPr>
          <w:rFonts w:cs="Times New Roman"/>
        </w:rPr>
        <w:t>.</w:t>
      </w:r>
    </w:p>
    <w:p w14:paraId="716B7123" w14:textId="77777777" w:rsidR="00F05902" w:rsidRDefault="00F05902" w:rsidP="0070323F">
      <w:pPr>
        <w:pStyle w:val="ListParagraph"/>
        <w:spacing w:after="120"/>
        <w:ind w:left="680"/>
        <w:contextualSpacing w:val="0"/>
        <w:rPr>
          <w:rStyle w:val="ButtonsChar"/>
          <w:b w:val="0"/>
          <w:color w:val="auto"/>
        </w:rPr>
      </w:pPr>
    </w:p>
    <w:p w14:paraId="0ADE9A7D" w14:textId="3A3D9BDD" w:rsidR="006156ED" w:rsidRDefault="004906A1" w:rsidP="00216F62">
      <w:pPr>
        <w:pStyle w:val="ListParagraph"/>
        <w:numPr>
          <w:ilvl w:val="0"/>
          <w:numId w:val="2"/>
        </w:numPr>
        <w:spacing w:after="120"/>
        <w:contextualSpacing w:val="0"/>
        <w:rPr>
          <w:rStyle w:val="ButtonsChar"/>
          <w:b w:val="0"/>
          <w:color w:val="auto"/>
        </w:rPr>
      </w:pPr>
      <w:r>
        <w:rPr>
          <w:rStyle w:val="ButtonsChar"/>
          <w:b w:val="0"/>
          <w:color w:val="auto"/>
        </w:rPr>
        <w:lastRenderedPageBreak/>
        <w:t xml:space="preserve">Go to </w:t>
      </w:r>
      <w:r w:rsidR="00502D50" w:rsidRPr="0061069D">
        <w:rPr>
          <w:rStyle w:val="ButtonsChar"/>
        </w:rPr>
        <w:t xml:space="preserve">File </w:t>
      </w:r>
      <w:r w:rsidR="00502D50" w:rsidRPr="001352B8">
        <w:t>&gt;</w:t>
      </w:r>
      <w:r w:rsidR="00502D50" w:rsidRPr="0061069D">
        <w:rPr>
          <w:rStyle w:val="ButtonsChar"/>
        </w:rPr>
        <w:t xml:space="preserve"> </w:t>
      </w:r>
      <w:r w:rsidR="00D163B3" w:rsidRPr="0061069D">
        <w:rPr>
          <w:rStyle w:val="ButtonsChar"/>
        </w:rPr>
        <w:t xml:space="preserve">Save As </w:t>
      </w:r>
      <w:r w:rsidR="00D163B3" w:rsidRPr="001352B8">
        <w:t>&gt;</w:t>
      </w:r>
      <w:r w:rsidR="00D163B3" w:rsidRPr="0061069D">
        <w:rPr>
          <w:rStyle w:val="ButtonsChar"/>
        </w:rPr>
        <w:t xml:space="preserve"> Image Sequence</w:t>
      </w:r>
      <w:r w:rsidR="002D1813">
        <w:rPr>
          <w:rStyle w:val="ButtonsChar"/>
        </w:rPr>
        <w:t>…</w:t>
      </w:r>
      <w:r w:rsidR="00D163B3">
        <w:rPr>
          <w:rStyle w:val="ButtonsChar"/>
          <w:b w:val="0"/>
          <w:color w:val="auto"/>
        </w:rPr>
        <w:t xml:space="preserve"> </w:t>
      </w:r>
      <w:r w:rsidR="006156ED">
        <w:rPr>
          <w:rStyle w:val="ButtonsChar"/>
          <w:b w:val="0"/>
          <w:color w:val="auto"/>
        </w:rPr>
        <w:t>and the following dialog box should pop up.</w:t>
      </w:r>
    </w:p>
    <w:p w14:paraId="75778D6B" w14:textId="77777777" w:rsidR="006156ED" w:rsidRDefault="006156ED" w:rsidP="00E9557C">
      <w:pPr>
        <w:pStyle w:val="ListParagraph"/>
        <w:keepNext/>
        <w:contextualSpacing w:val="0"/>
      </w:pPr>
      <w:r>
        <w:rPr>
          <w:rFonts w:cs="Times New Roman"/>
          <w:noProof/>
          <w:lang w:val="en-US" w:eastAsia="en-US"/>
        </w:rPr>
        <w:drawing>
          <wp:inline distT="0" distB="0" distL="0" distR="0" wp14:anchorId="08A24E37" wp14:editId="0F862687">
            <wp:extent cx="5203371" cy="4615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Image Sequence.png"/>
                    <pic:cNvPicPr/>
                  </pic:nvPicPr>
                  <pic:blipFill rotWithShape="1">
                    <a:blip r:embed="rId24">
                      <a:extLst>
                        <a:ext uri="{28A0092B-C50C-407E-A947-70E740481C1C}">
                          <a14:useLocalDpi xmlns:a14="http://schemas.microsoft.com/office/drawing/2010/main"/>
                        </a:ext>
                      </a:extLst>
                    </a:blip>
                    <a:srcRect/>
                    <a:stretch/>
                  </pic:blipFill>
                  <pic:spPr bwMode="auto">
                    <a:xfrm>
                      <a:off x="0" y="0"/>
                      <a:ext cx="5249798" cy="4656725"/>
                    </a:xfrm>
                    <a:prstGeom prst="rect">
                      <a:avLst/>
                    </a:prstGeom>
                    <a:ln>
                      <a:noFill/>
                    </a:ln>
                    <a:extLst>
                      <a:ext uri="{53640926-AAD7-44d8-BBD7-CCE9431645EC}">
                        <a14:shadowObscured xmlns:a14="http://schemas.microsoft.com/office/drawing/2010/main"/>
                      </a:ext>
                    </a:extLst>
                  </pic:spPr>
                </pic:pic>
              </a:graphicData>
            </a:graphic>
          </wp:inline>
        </w:drawing>
      </w:r>
    </w:p>
    <w:p w14:paraId="48C5F8AF" w14:textId="7FDBAC13" w:rsidR="006156ED" w:rsidRDefault="006156ED" w:rsidP="006156ED">
      <w:pPr>
        <w:pStyle w:val="Caption"/>
        <w:ind w:firstLine="720"/>
      </w:pPr>
      <w:r>
        <w:t>Save Image Sequence Dialog box</w:t>
      </w:r>
      <w:r w:rsidR="00CD08EC">
        <w:t xml:space="preserve"> in </w:t>
      </w:r>
      <w:r w:rsidR="00CD08EC" w:rsidRPr="00585DF0">
        <w:rPr>
          <w:rStyle w:val="ProgramNameChar"/>
        </w:rPr>
        <w:t>FIJI</w:t>
      </w:r>
    </w:p>
    <w:p w14:paraId="58FF541D" w14:textId="77777777" w:rsidR="00101655" w:rsidRDefault="00101655" w:rsidP="00101655">
      <w:pPr>
        <w:pStyle w:val="ListParagraph"/>
        <w:spacing w:after="120"/>
        <w:contextualSpacing w:val="0"/>
        <w:rPr>
          <w:rFonts w:cs="Times New Roman"/>
        </w:rPr>
      </w:pPr>
    </w:p>
    <w:p w14:paraId="3CE41B69" w14:textId="1FAE1784" w:rsidR="003830A4" w:rsidRDefault="00CB4874" w:rsidP="00216F62">
      <w:pPr>
        <w:pStyle w:val="ListParagraph"/>
        <w:numPr>
          <w:ilvl w:val="0"/>
          <w:numId w:val="2"/>
        </w:numPr>
        <w:spacing w:after="120"/>
        <w:contextualSpacing w:val="0"/>
        <w:rPr>
          <w:rFonts w:cs="Times New Roman"/>
        </w:rPr>
      </w:pPr>
      <w:r>
        <w:rPr>
          <w:rFonts w:cs="Times New Roman"/>
        </w:rPr>
        <w:t xml:space="preserve">Select the format as </w:t>
      </w:r>
      <w:r w:rsidRPr="0070323F">
        <w:rPr>
          <w:rStyle w:val="StringChar"/>
        </w:rPr>
        <w:t>“TIFF”</w:t>
      </w:r>
      <w:r>
        <w:rPr>
          <w:rFonts w:cs="Times New Roman"/>
        </w:rPr>
        <w:t xml:space="preserve"> and key in </w:t>
      </w:r>
      <w:r w:rsidRPr="0070323F">
        <w:rPr>
          <w:rStyle w:val="StringChar"/>
        </w:rPr>
        <w:t>“Testdata</w:t>
      </w:r>
      <w:r w:rsidR="00261F0F" w:rsidRPr="0070323F">
        <w:rPr>
          <w:rStyle w:val="StringChar"/>
        </w:rPr>
        <w:t>_c</w:t>
      </w:r>
      <w:r w:rsidRPr="0070323F">
        <w:rPr>
          <w:rStyle w:val="StringChar"/>
        </w:rPr>
        <w:t>”</w:t>
      </w:r>
      <w:r>
        <w:rPr>
          <w:rFonts w:cs="Times New Roman"/>
        </w:rPr>
        <w:t xml:space="preserve"> </w:t>
      </w:r>
      <w:r w:rsidR="00BC7755">
        <w:rPr>
          <w:rFonts w:cs="Times New Roman"/>
        </w:rPr>
        <w:t xml:space="preserve">(i.e. without the literals/ inverted commas) </w:t>
      </w:r>
      <w:r>
        <w:rPr>
          <w:rFonts w:cs="Times New Roman"/>
        </w:rPr>
        <w:t xml:space="preserve">under the </w:t>
      </w:r>
      <w:r w:rsidRPr="0070323F">
        <w:rPr>
          <w:rStyle w:val="ButtonsChar"/>
        </w:rPr>
        <w:t>Name</w:t>
      </w:r>
      <w:r>
        <w:rPr>
          <w:rFonts w:cs="Times New Roman"/>
        </w:rPr>
        <w:t xml:space="preserve"> category and click </w:t>
      </w:r>
      <w:r w:rsidR="001B2CA8" w:rsidRPr="0070323F">
        <w:rPr>
          <w:rStyle w:val="ButtonsChar"/>
        </w:rPr>
        <w:t>OK</w:t>
      </w:r>
      <w:r>
        <w:rPr>
          <w:rFonts w:cs="Times New Roman"/>
        </w:rPr>
        <w:t>.</w:t>
      </w:r>
      <w:r w:rsidR="000251AA">
        <w:rPr>
          <w:rFonts w:cs="Times New Roman"/>
        </w:rPr>
        <w:t xml:space="preserve"> </w:t>
      </w:r>
    </w:p>
    <w:p w14:paraId="2995B64C" w14:textId="77777777" w:rsidR="00D932E1" w:rsidRPr="002B7D13" w:rsidRDefault="00D932E1" w:rsidP="00D932E1">
      <w:pPr>
        <w:pStyle w:val="CriticalStep"/>
        <w:ind w:left="706"/>
      </w:pPr>
      <w:r>
        <w:t>□Explanatory note</w:t>
      </w:r>
    </w:p>
    <w:p w14:paraId="71E1FFAE" w14:textId="4588CF27" w:rsidR="00D932E1" w:rsidRPr="001A03F8" w:rsidRDefault="00D932E1" w:rsidP="000C3D24">
      <w:pPr>
        <w:pStyle w:val="ListParagraph"/>
        <w:spacing w:after="120"/>
        <w:ind w:left="706"/>
        <w:contextualSpacing w:val="0"/>
      </w:pPr>
      <w:r>
        <w:rPr>
          <w:rFonts w:cs="Times New Roman"/>
        </w:rPr>
        <w:t>For multidimensional data</w:t>
      </w:r>
      <w:r w:rsidR="00790974">
        <w:rPr>
          <w:rFonts w:cs="Times New Roman"/>
        </w:rPr>
        <w:t xml:space="preserve"> (i.e. hyperstack)</w:t>
      </w:r>
      <w:r>
        <w:rPr>
          <w:rFonts w:cs="Times New Roman"/>
        </w:rPr>
        <w:t xml:space="preserve">, </w:t>
      </w:r>
      <w:r w:rsidRPr="0070323F">
        <w:rPr>
          <w:rStyle w:val="ProgramNameChar"/>
        </w:rPr>
        <w:t>FIJI</w:t>
      </w:r>
      <w:r>
        <w:rPr>
          <w:rFonts w:cs="Times New Roman"/>
        </w:rPr>
        <w:t xml:space="preserve"> typically </w:t>
      </w:r>
      <w:r w:rsidR="00790974">
        <w:rPr>
          <w:rFonts w:cs="Times New Roman"/>
        </w:rPr>
        <w:t>names them in the following format:</w:t>
      </w:r>
      <w:r w:rsidR="00177AF0" w:rsidRPr="00177AF0">
        <w:t xml:space="preserve"> </w:t>
      </w:r>
      <w:r w:rsidR="00177AF0">
        <w:t xml:space="preserve">e.g. </w:t>
      </w:r>
      <w:r w:rsidR="00177AF0" w:rsidRPr="004C50B4">
        <w:rPr>
          <w:rStyle w:val="CommentChar"/>
        </w:rPr>
        <w:t>XXX</w:t>
      </w:r>
      <w:r w:rsidR="004C50B4">
        <w:rPr>
          <w:rStyle w:val="CommentChar"/>
        </w:rPr>
        <w:t>_</w:t>
      </w:r>
      <w:r w:rsidR="00177AF0" w:rsidRPr="004C50B4">
        <w:rPr>
          <w:rStyle w:val="CommentChar"/>
        </w:rPr>
        <w:t>t0001_z0005_c0009.tif</w:t>
      </w:r>
      <w:r w:rsidR="009B5FEF">
        <w:rPr>
          <w:rFonts w:cs="Times New Roman"/>
        </w:rPr>
        <w:t>, and no further adjustments are normally necessary.</w:t>
      </w:r>
      <w:r w:rsidR="00177AF0">
        <w:rPr>
          <w:rFonts w:cs="Times New Roman"/>
        </w:rPr>
        <w:t xml:space="preserve"> However, in the case of a single dimensional data, it</w:t>
      </w:r>
      <w:r w:rsidR="00A0404D">
        <w:rPr>
          <w:rFonts w:cs="Times New Roman"/>
        </w:rPr>
        <w:t>s</w:t>
      </w:r>
      <w:r w:rsidR="00177AF0">
        <w:rPr>
          <w:rFonts w:cs="Times New Roman"/>
        </w:rPr>
        <w:t xml:space="preserve"> default behaviour is to only include the numbering after the prefix, e.g. </w:t>
      </w:r>
      <w:r w:rsidR="00177AF0" w:rsidRPr="004C71C8">
        <w:rPr>
          <w:rStyle w:val="CommentChar"/>
        </w:rPr>
        <w:t>XXX0006</w:t>
      </w:r>
      <w:r w:rsidR="00A0404D" w:rsidRPr="004C71C8">
        <w:rPr>
          <w:rStyle w:val="CommentChar"/>
        </w:rPr>
        <w:t>.tif.</w:t>
      </w:r>
      <w:r w:rsidR="00177AF0">
        <w:rPr>
          <w:rFonts w:cs="Times New Roman"/>
        </w:rPr>
        <w:t xml:space="preserve"> </w:t>
      </w:r>
      <w:r w:rsidR="009B5FEF">
        <w:rPr>
          <w:rFonts w:cs="Times New Roman"/>
        </w:rPr>
        <w:t xml:space="preserve">To disambiguate whether the number represents channel number (c), z slice position (z), or time index (t), we </w:t>
      </w:r>
      <w:r w:rsidR="007836AC">
        <w:rPr>
          <w:rFonts w:cs="Times New Roman"/>
        </w:rPr>
        <w:t>had</w:t>
      </w:r>
      <w:r w:rsidR="009B5FEF">
        <w:rPr>
          <w:rFonts w:cs="Times New Roman"/>
        </w:rPr>
        <w:t xml:space="preserve"> to </w:t>
      </w:r>
      <w:r w:rsidR="001573E6">
        <w:rPr>
          <w:rFonts w:cs="Times New Roman"/>
        </w:rPr>
        <w:t xml:space="preserve">manually include </w:t>
      </w:r>
      <w:r w:rsidR="001573E6" w:rsidRPr="0070323F">
        <w:rPr>
          <w:rStyle w:val="StringChar"/>
        </w:rPr>
        <w:t>“_c”</w:t>
      </w:r>
      <w:r w:rsidR="001573E6">
        <w:rPr>
          <w:rFonts w:cs="Times New Roman"/>
        </w:rPr>
        <w:t xml:space="preserve"> </w:t>
      </w:r>
      <w:r w:rsidR="00EB59A4">
        <w:rPr>
          <w:rFonts w:cs="Times New Roman"/>
        </w:rPr>
        <w:t xml:space="preserve">in the filenames </w:t>
      </w:r>
      <w:r w:rsidR="001573E6">
        <w:rPr>
          <w:rFonts w:cs="Times New Roman"/>
        </w:rPr>
        <w:t xml:space="preserve">to inform the </w:t>
      </w:r>
      <w:r w:rsidR="00EB59A4">
        <w:rPr>
          <w:rFonts w:cs="Times New Roman"/>
        </w:rPr>
        <w:t xml:space="preserve">subsequent </w:t>
      </w:r>
      <w:r w:rsidR="001573E6">
        <w:rPr>
          <w:rFonts w:cs="Times New Roman"/>
        </w:rPr>
        <w:t>script that they represent channel numbers in this case.</w:t>
      </w:r>
    </w:p>
    <w:p w14:paraId="4CE063C6" w14:textId="40896484" w:rsidR="003830A4" w:rsidRPr="003830A4" w:rsidRDefault="003830A4" w:rsidP="0070323F">
      <w:pPr>
        <w:pStyle w:val="CriticalStep"/>
      </w:pPr>
      <w:r w:rsidRPr="003830A4">
        <w:t>▲Critical step</w:t>
      </w:r>
    </w:p>
    <w:p w14:paraId="3D8C39B9" w14:textId="57607F9D" w:rsidR="00CE185C" w:rsidRDefault="000251AA" w:rsidP="003830A4">
      <w:pPr>
        <w:pStyle w:val="ListParagraph"/>
        <w:spacing w:after="120"/>
        <w:contextualSpacing w:val="0"/>
        <w:rPr>
          <w:rFonts w:cs="Times New Roman"/>
        </w:rPr>
      </w:pPr>
      <w:r>
        <w:rPr>
          <w:rFonts w:cs="Times New Roman"/>
        </w:rPr>
        <w:t xml:space="preserve">It is important that the </w:t>
      </w:r>
      <w:r w:rsidRPr="0070323F">
        <w:rPr>
          <w:rStyle w:val="StringChar"/>
        </w:rPr>
        <w:t>“c”</w:t>
      </w:r>
      <w:r>
        <w:rPr>
          <w:rFonts w:cs="Times New Roman"/>
        </w:rPr>
        <w:t xml:space="preserve"> be </w:t>
      </w:r>
      <w:r w:rsidR="00BC3087">
        <w:rPr>
          <w:rFonts w:cs="Times New Roman"/>
        </w:rPr>
        <w:t>keyed in lower case</w:t>
      </w:r>
      <w:r>
        <w:rPr>
          <w:rFonts w:cs="Times New Roman"/>
        </w:rPr>
        <w:t xml:space="preserve"> and not </w:t>
      </w:r>
      <w:r w:rsidR="008575A9">
        <w:rPr>
          <w:rFonts w:cs="Times New Roman"/>
        </w:rPr>
        <w:t xml:space="preserve">as the </w:t>
      </w:r>
      <w:r>
        <w:rPr>
          <w:rFonts w:cs="Times New Roman"/>
        </w:rPr>
        <w:t xml:space="preserve">capital </w:t>
      </w:r>
      <w:r w:rsidR="00BC3087">
        <w:rPr>
          <w:rFonts w:cs="Times New Roman"/>
        </w:rPr>
        <w:t xml:space="preserve">letter </w:t>
      </w:r>
      <w:r w:rsidRPr="0070323F">
        <w:rPr>
          <w:rStyle w:val="StringChar"/>
        </w:rPr>
        <w:t>“C”</w:t>
      </w:r>
      <w:r>
        <w:rPr>
          <w:rFonts w:cs="Times New Roman"/>
        </w:rPr>
        <w:t>.</w:t>
      </w:r>
    </w:p>
    <w:p w14:paraId="0A3DE671" w14:textId="77777777" w:rsidR="004136C9" w:rsidRDefault="004136C9" w:rsidP="003830A4">
      <w:pPr>
        <w:pStyle w:val="ListParagraph"/>
        <w:spacing w:after="120"/>
        <w:contextualSpacing w:val="0"/>
        <w:rPr>
          <w:rFonts w:cs="Times New Roman"/>
        </w:rPr>
      </w:pPr>
    </w:p>
    <w:p w14:paraId="01AFBD5D" w14:textId="5D2C1102" w:rsidR="00CB4874" w:rsidRDefault="00540453" w:rsidP="00216F62">
      <w:pPr>
        <w:pStyle w:val="ListParagraph"/>
        <w:numPr>
          <w:ilvl w:val="0"/>
          <w:numId w:val="2"/>
        </w:numPr>
        <w:spacing w:after="120"/>
        <w:contextualSpacing w:val="0"/>
        <w:rPr>
          <w:rFonts w:cs="Times New Roman"/>
        </w:rPr>
      </w:pPr>
      <w:bookmarkStart w:id="9" w:name="_Hlk500107224"/>
      <w:r>
        <w:rPr>
          <w:rFonts w:cs="Times New Roman"/>
        </w:rPr>
        <w:t xml:space="preserve">Create a subfolder </w:t>
      </w:r>
      <w:r w:rsidRPr="0070323F">
        <w:rPr>
          <w:rStyle w:val="PathFilenamesChar"/>
        </w:rPr>
        <w:t>TIFF</w:t>
      </w:r>
      <w:r>
        <w:rPr>
          <w:rFonts w:cs="Times New Roman"/>
        </w:rPr>
        <w:t xml:space="preserve"> under the </w:t>
      </w:r>
      <w:r w:rsidRPr="0070323F">
        <w:rPr>
          <w:rStyle w:val="PathFilenamesChar"/>
        </w:rPr>
        <w:t>Data</w:t>
      </w:r>
      <w:r>
        <w:rPr>
          <w:rFonts w:cs="Times New Roman"/>
        </w:rPr>
        <w:t xml:space="preserve"> folder, and save the TIFF images there. 4 TIFF images should be now saved under </w:t>
      </w:r>
      <w:r w:rsidR="00BA64B9">
        <w:rPr>
          <w:rFonts w:cs="Times New Roman"/>
        </w:rPr>
        <w:t xml:space="preserve">the </w:t>
      </w:r>
      <w:r w:rsidR="00F8762A" w:rsidRPr="0070323F">
        <w:rPr>
          <w:rStyle w:val="PathFilenamesChar"/>
        </w:rPr>
        <w:t>TIFF</w:t>
      </w:r>
      <w:r w:rsidR="00F8762A">
        <w:rPr>
          <w:rFonts w:cs="Times New Roman"/>
        </w:rPr>
        <w:t xml:space="preserve"> </w:t>
      </w:r>
      <w:r w:rsidR="00BA64B9">
        <w:rPr>
          <w:rFonts w:cs="Times New Roman"/>
        </w:rPr>
        <w:t xml:space="preserve">folder, labelled </w:t>
      </w:r>
      <w:r w:rsidR="00D850E2" w:rsidRPr="00000A39">
        <w:rPr>
          <w:rStyle w:val="CommentChar"/>
        </w:rPr>
        <w:t>Testdata_c0000</w:t>
      </w:r>
      <w:r w:rsidR="00000A39">
        <w:rPr>
          <w:rStyle w:val="CommentChar"/>
        </w:rPr>
        <w:t>.tif</w:t>
      </w:r>
      <w:r w:rsidR="00BA64B9">
        <w:rPr>
          <w:rFonts w:cs="Times New Roman"/>
        </w:rPr>
        <w:t xml:space="preserve"> to </w:t>
      </w:r>
      <w:r w:rsidR="00D850E2" w:rsidRPr="00000A39">
        <w:rPr>
          <w:rStyle w:val="CommentChar"/>
        </w:rPr>
        <w:t>Testdata_c0003</w:t>
      </w:r>
      <w:r w:rsidR="00000A39">
        <w:rPr>
          <w:rStyle w:val="CommentChar"/>
        </w:rPr>
        <w:t>.tif</w:t>
      </w:r>
      <w:r w:rsidR="00BA64B9">
        <w:rPr>
          <w:rFonts w:cs="Times New Roman"/>
        </w:rPr>
        <w:t>.</w:t>
      </w:r>
    </w:p>
    <w:bookmarkEnd w:id="9"/>
    <w:p w14:paraId="5F141B48" w14:textId="2D342259" w:rsidR="00BA64B9" w:rsidRDefault="00577676" w:rsidP="00216F62">
      <w:pPr>
        <w:pStyle w:val="ListParagraph"/>
        <w:numPr>
          <w:ilvl w:val="0"/>
          <w:numId w:val="2"/>
        </w:numPr>
        <w:spacing w:after="120"/>
        <w:contextualSpacing w:val="0"/>
        <w:rPr>
          <w:rFonts w:cs="Times New Roman"/>
        </w:rPr>
      </w:pPr>
      <w:r>
        <w:rPr>
          <w:rFonts w:cs="Times New Roman"/>
        </w:rPr>
        <w:lastRenderedPageBreak/>
        <w:t>Only</w:t>
      </w:r>
      <w:r w:rsidR="00552E1A">
        <w:rPr>
          <w:rFonts w:cs="Times New Roman"/>
        </w:rPr>
        <w:t xml:space="preserve"> the files</w:t>
      </w:r>
      <w:r>
        <w:rPr>
          <w:rFonts w:cs="Times New Roman"/>
        </w:rPr>
        <w:t xml:space="preserve"> </w:t>
      </w:r>
      <w:r w:rsidR="00552E1A" w:rsidRPr="00E7059A">
        <w:rPr>
          <w:rStyle w:val="CommentChar"/>
        </w:rPr>
        <w:t>Testdata_c0000</w:t>
      </w:r>
      <w:r w:rsidR="00E7059A">
        <w:rPr>
          <w:rStyle w:val="CommentChar"/>
        </w:rPr>
        <w:t>.tif</w:t>
      </w:r>
      <w:r>
        <w:rPr>
          <w:rFonts w:cs="Times New Roman"/>
        </w:rPr>
        <w:t xml:space="preserve"> to </w:t>
      </w:r>
      <w:r w:rsidR="00552E1A" w:rsidRPr="00E7059A">
        <w:rPr>
          <w:rStyle w:val="CommentChar"/>
        </w:rPr>
        <w:t>Testdata_c000</w:t>
      </w:r>
      <w:r w:rsidR="001B178A" w:rsidRPr="00E7059A">
        <w:rPr>
          <w:rStyle w:val="CommentChar"/>
        </w:rPr>
        <w:t>2</w:t>
      </w:r>
      <w:r w:rsidR="00E7059A">
        <w:rPr>
          <w:rStyle w:val="CommentChar"/>
        </w:rPr>
        <w:t>.tif</w:t>
      </w:r>
      <w:r>
        <w:rPr>
          <w:rFonts w:cs="Times New Roman"/>
        </w:rPr>
        <w:t xml:space="preserve"> contain fluorescent microscopy data</w:t>
      </w:r>
      <w:r w:rsidR="00814884">
        <w:rPr>
          <w:rFonts w:cs="Times New Roman"/>
        </w:rPr>
        <w:t>.</w:t>
      </w:r>
      <w:r>
        <w:rPr>
          <w:rFonts w:cs="Times New Roman"/>
        </w:rPr>
        <w:t xml:space="preserve"> </w:t>
      </w:r>
      <w:r w:rsidR="00814884">
        <w:rPr>
          <w:rFonts w:cs="Times New Roman"/>
        </w:rPr>
        <w:t>D</w:t>
      </w:r>
      <w:r>
        <w:rPr>
          <w:rFonts w:cs="Times New Roman"/>
        </w:rPr>
        <w:t xml:space="preserve">elete </w:t>
      </w:r>
      <w:r w:rsidR="00DE2A96" w:rsidRPr="00E7059A">
        <w:rPr>
          <w:rStyle w:val="CommentChar"/>
        </w:rPr>
        <w:t>Testdata_c0003</w:t>
      </w:r>
      <w:r w:rsidR="00E7059A">
        <w:rPr>
          <w:rStyle w:val="CommentChar"/>
        </w:rPr>
        <w:t>.tif</w:t>
      </w:r>
      <w:r>
        <w:rPr>
          <w:rFonts w:cs="Times New Roman"/>
        </w:rPr>
        <w:t>.</w:t>
      </w:r>
    </w:p>
    <w:p w14:paraId="02A1F137" w14:textId="77777777" w:rsidR="00E24C89" w:rsidRPr="002B7D13" w:rsidRDefault="00E24C89" w:rsidP="00E24C89">
      <w:pPr>
        <w:pStyle w:val="CriticalStep"/>
        <w:ind w:left="706"/>
      </w:pPr>
      <w:r>
        <w:t>□Explanatory note</w:t>
      </w:r>
    </w:p>
    <w:p w14:paraId="636400A4" w14:textId="35504A12" w:rsidR="00E24C89" w:rsidRPr="00A02279" w:rsidRDefault="00E24C89" w:rsidP="00A02279">
      <w:pPr>
        <w:pStyle w:val="ListParagraph"/>
        <w:spacing w:after="120"/>
        <w:ind w:left="706"/>
        <w:rPr>
          <w:rFonts w:cs="Times New Roman"/>
        </w:rPr>
      </w:pPr>
      <w:r w:rsidRPr="00E24C89">
        <w:rPr>
          <w:rFonts w:cs="Times New Roman"/>
        </w:rPr>
        <w:t>Image Channel Information:</w:t>
      </w:r>
    </w:p>
    <w:p w14:paraId="0E796F72" w14:textId="1FA335EF" w:rsidR="00E24C89" w:rsidRPr="00E24C89" w:rsidRDefault="008A1E61" w:rsidP="00E24C89">
      <w:pPr>
        <w:pStyle w:val="ListParagraph"/>
        <w:spacing w:after="120"/>
        <w:ind w:left="706"/>
        <w:rPr>
          <w:rFonts w:cs="Times New Roman"/>
        </w:rPr>
      </w:pPr>
      <w:r>
        <w:rPr>
          <w:rFonts w:cs="Times New Roman"/>
        </w:rPr>
        <w:t xml:space="preserve">  </w:t>
      </w:r>
      <w:r w:rsidR="001B178A" w:rsidRPr="003F20F2">
        <w:rPr>
          <w:rStyle w:val="VariableChar"/>
        </w:rPr>
        <w:t>Testdata_c0000</w:t>
      </w:r>
      <w:r w:rsidR="00E24C89" w:rsidRPr="00E24C89">
        <w:rPr>
          <w:rFonts w:cs="Times New Roman"/>
        </w:rPr>
        <w:t>: DAPI</w:t>
      </w:r>
    </w:p>
    <w:p w14:paraId="63B5100D" w14:textId="26915BE1" w:rsidR="00E24C89" w:rsidRPr="00E24C89" w:rsidRDefault="008A1E61" w:rsidP="00E24C89">
      <w:pPr>
        <w:pStyle w:val="ListParagraph"/>
        <w:spacing w:after="120"/>
        <w:ind w:left="706"/>
        <w:rPr>
          <w:rFonts w:cs="Times New Roman"/>
        </w:rPr>
      </w:pPr>
      <w:r>
        <w:rPr>
          <w:rFonts w:cs="Times New Roman"/>
        </w:rPr>
        <w:t xml:space="preserve">  </w:t>
      </w:r>
      <w:r w:rsidR="001B178A" w:rsidRPr="003F20F2">
        <w:rPr>
          <w:rStyle w:val="VariableChar"/>
        </w:rPr>
        <w:t>Testdata_c0001</w:t>
      </w:r>
      <w:r w:rsidR="00E24C89" w:rsidRPr="00E24C89">
        <w:rPr>
          <w:rFonts w:cs="Times New Roman"/>
        </w:rPr>
        <w:t xml:space="preserve">: CFSE </w:t>
      </w:r>
    </w:p>
    <w:p w14:paraId="34359FEF" w14:textId="52D72568" w:rsidR="00E24C89" w:rsidRPr="00E24C89" w:rsidRDefault="008A1E61" w:rsidP="00E24C89">
      <w:pPr>
        <w:pStyle w:val="ListParagraph"/>
        <w:spacing w:after="120"/>
        <w:ind w:left="706"/>
        <w:rPr>
          <w:rFonts w:cs="Times New Roman"/>
        </w:rPr>
      </w:pPr>
      <w:r w:rsidRPr="003F20F2">
        <w:rPr>
          <w:rStyle w:val="VariableChar"/>
        </w:rPr>
        <w:t xml:space="preserve">  </w:t>
      </w:r>
      <w:r w:rsidR="001B178A" w:rsidRPr="003F20F2">
        <w:rPr>
          <w:rStyle w:val="VariableChar"/>
        </w:rPr>
        <w:t>Testdata_c0002</w:t>
      </w:r>
      <w:r w:rsidR="00E24C89" w:rsidRPr="00E24C89">
        <w:rPr>
          <w:rFonts w:cs="Times New Roman"/>
        </w:rPr>
        <w:t>: Propidium Iodide</w:t>
      </w:r>
    </w:p>
    <w:p w14:paraId="46641DE1" w14:textId="15B803E3" w:rsidR="00BC4876" w:rsidRPr="00392022" w:rsidRDefault="008A1E61" w:rsidP="00392022">
      <w:pPr>
        <w:pStyle w:val="ListParagraph"/>
        <w:spacing w:after="120"/>
        <w:ind w:left="706"/>
        <w:contextualSpacing w:val="0"/>
        <w:rPr>
          <w:rFonts w:cs="Times New Roman"/>
        </w:rPr>
      </w:pPr>
      <w:r w:rsidRPr="003F20F2">
        <w:rPr>
          <w:rStyle w:val="VariableChar"/>
        </w:rPr>
        <w:t xml:space="preserve">  </w:t>
      </w:r>
      <w:r w:rsidR="001B178A" w:rsidRPr="003F20F2">
        <w:rPr>
          <w:rStyle w:val="VariableChar"/>
        </w:rPr>
        <w:t>Testdata_c0003</w:t>
      </w:r>
      <w:r w:rsidR="00E24C89" w:rsidRPr="00E24C89">
        <w:rPr>
          <w:rFonts w:cs="Times New Roman"/>
        </w:rPr>
        <w:t>: Transmitted light</w:t>
      </w:r>
      <w:r w:rsidR="002B3679">
        <w:rPr>
          <w:rFonts w:cs="Times New Roman"/>
        </w:rPr>
        <w:t xml:space="preserve"> (to be deleted)</w:t>
      </w:r>
      <w:r w:rsidR="00BC4876">
        <w:br w:type="page"/>
      </w:r>
    </w:p>
    <w:p w14:paraId="14EDC300" w14:textId="0BF162B3" w:rsidR="00E678C2" w:rsidRPr="00FF7A15" w:rsidRDefault="00E678C2" w:rsidP="00891459">
      <w:pPr>
        <w:pStyle w:val="Heading1"/>
      </w:pPr>
      <w:bookmarkStart w:id="10" w:name="_Toc513712384"/>
      <w:r w:rsidRPr="00FF7A15">
        <w:lastRenderedPageBreak/>
        <w:t xml:space="preserve">Using the Hue-Saturation-Brightness surface creation </w:t>
      </w:r>
      <w:r w:rsidR="00F16F01" w:rsidRPr="00FF7A15">
        <w:t xml:space="preserve">(HSC) </w:t>
      </w:r>
      <w:r w:rsidRPr="00FF7A15">
        <w:t>workflow</w:t>
      </w:r>
      <w:bookmarkEnd w:id="10"/>
    </w:p>
    <w:p w14:paraId="3DC6490A" w14:textId="77777777" w:rsidR="000938ED" w:rsidRPr="00246812" w:rsidRDefault="000938ED" w:rsidP="00891459">
      <w:pPr>
        <w:pStyle w:val="Heading3"/>
        <w:numPr>
          <w:ilvl w:val="0"/>
          <w:numId w:val="47"/>
        </w:numPr>
        <w:ind w:left="567" w:hanging="567"/>
        <w:rPr>
          <w:rFonts w:ascii="Times New Roman" w:hAnsi="Times New Roman" w:cs="Times New Roman"/>
          <w:sz w:val="26"/>
          <w:szCs w:val="26"/>
        </w:rPr>
      </w:pPr>
      <w:bookmarkStart w:id="11" w:name="_Toc499583015"/>
      <w:bookmarkStart w:id="12" w:name="_Toc513712385"/>
      <w:r w:rsidRPr="00246812">
        <w:rPr>
          <w:rFonts w:ascii="Times New Roman" w:hAnsi="Times New Roman" w:cs="Times New Roman"/>
          <w:sz w:val="26"/>
          <w:szCs w:val="26"/>
        </w:rPr>
        <w:t>Rename TIF files to standard format</w:t>
      </w:r>
      <w:bookmarkEnd w:id="11"/>
      <w:bookmarkEnd w:id="12"/>
    </w:p>
    <w:p w14:paraId="75221A51" w14:textId="77777777" w:rsidR="00E678C2" w:rsidRPr="00FF7A15" w:rsidRDefault="00E678C2" w:rsidP="6CE5EB14">
      <w:pPr>
        <w:rPr>
          <w:rFonts w:cs="Times New Roman"/>
        </w:rPr>
      </w:pPr>
    </w:p>
    <w:p w14:paraId="7AECE61C" w14:textId="61D17210" w:rsidR="000938ED" w:rsidRPr="00FC6D1B" w:rsidRDefault="00A209C7" w:rsidP="000032F1">
      <w:pPr>
        <w:pStyle w:val="ListParagraph"/>
        <w:numPr>
          <w:ilvl w:val="0"/>
          <w:numId w:val="2"/>
        </w:numPr>
        <w:spacing w:after="120"/>
        <w:ind w:left="677" w:hanging="562"/>
        <w:contextualSpacing w:val="0"/>
        <w:rPr>
          <w:rStyle w:val="PathFilenamesChar"/>
          <w:i w:val="0"/>
          <w:color w:val="auto"/>
        </w:rPr>
      </w:pPr>
      <w:commentRangeStart w:id="13"/>
      <w:commentRangeStart w:id="14"/>
      <w:r>
        <w:rPr>
          <w:rFonts w:cs="Times New Roman"/>
        </w:rPr>
        <w:t xml:space="preserve">Go to </w:t>
      </w:r>
      <w:r w:rsidRPr="0070323F">
        <w:rPr>
          <w:rStyle w:val="PathFilenamesChar"/>
        </w:rPr>
        <w:t>C:\Users\Lenovo\Desktop\Software\HSC\Scripts</w:t>
      </w:r>
      <w:r w:rsidR="00B72637">
        <w:rPr>
          <w:rStyle w:val="PathFilenamesChar"/>
        </w:rPr>
        <w:t>\</w:t>
      </w:r>
      <w:r>
        <w:rPr>
          <w:rFonts w:cs="Times New Roman"/>
        </w:rPr>
        <w:t xml:space="preserve">, </w:t>
      </w:r>
      <w:r w:rsidR="002D323E">
        <w:rPr>
          <w:rFonts w:cs="Times New Roman"/>
        </w:rPr>
        <w:t>run</w:t>
      </w:r>
      <w:r w:rsidR="00474E0A" w:rsidRPr="00FC6D1B">
        <w:rPr>
          <w:rFonts w:cs="Times New Roman"/>
        </w:rPr>
        <w:t xml:space="preserve"> the script </w:t>
      </w:r>
      <w:r w:rsidR="00E4160E">
        <w:rPr>
          <w:rFonts w:cs="Times New Roman"/>
        </w:rPr>
        <w:t>named</w:t>
      </w:r>
      <w:r w:rsidR="00E4160E" w:rsidRPr="00FC6D1B">
        <w:rPr>
          <w:rFonts w:cs="Times New Roman"/>
        </w:rPr>
        <w:t xml:space="preserve"> </w:t>
      </w:r>
      <w:r w:rsidR="00532B81" w:rsidRPr="00390631">
        <w:rPr>
          <w:rStyle w:val="CommentChar"/>
        </w:rPr>
        <w:t>P01_Rename tif files into standard format</w:t>
      </w:r>
      <w:r w:rsidR="00390631">
        <w:rPr>
          <w:rStyle w:val="CommentChar"/>
        </w:rPr>
        <w:t>.py</w:t>
      </w:r>
      <w:r w:rsidR="00ED1821" w:rsidRPr="00FC6D1B">
        <w:rPr>
          <w:rStyle w:val="PathFilenamesChar"/>
          <w:i w:val="0"/>
          <w:color w:val="auto"/>
        </w:rPr>
        <w:t>.</w:t>
      </w:r>
      <w:r w:rsidR="00992DEE" w:rsidRPr="00FC6D1B">
        <w:rPr>
          <w:rStyle w:val="PathFilenamesChar"/>
          <w:i w:val="0"/>
          <w:color w:val="auto"/>
        </w:rPr>
        <w:t xml:space="preserve"> The script should start, and the following dialog box will appear: </w:t>
      </w:r>
      <w:commentRangeEnd w:id="13"/>
      <w:r w:rsidR="00345545">
        <w:rPr>
          <w:rStyle w:val="CommentReference"/>
          <w:rFonts w:asciiTheme="minorHAnsi" w:hAnsiTheme="minorHAnsi"/>
          <w:lang w:val="en-US" w:eastAsia="en-US"/>
        </w:rPr>
        <w:commentReference w:id="13"/>
      </w:r>
      <w:commentRangeEnd w:id="14"/>
      <w:r w:rsidR="00AC02C6">
        <w:rPr>
          <w:rStyle w:val="CommentReference"/>
          <w:rFonts w:asciiTheme="minorHAnsi" w:hAnsiTheme="minorHAnsi"/>
          <w:lang w:val="en-US" w:eastAsia="en-US"/>
        </w:rPr>
        <w:commentReference w:id="14"/>
      </w:r>
    </w:p>
    <w:p w14:paraId="4212D2F8" w14:textId="6EC0E1CA" w:rsidR="00992DEE" w:rsidRDefault="00AA6CE5" w:rsidP="004E222F">
      <w:pPr>
        <w:pStyle w:val="ListParagraph"/>
        <w:spacing w:after="120"/>
        <w:contextualSpacing w:val="0"/>
        <w:rPr>
          <w:rStyle w:val="PathFilenamesChar"/>
          <w:i w:val="0"/>
          <w:color w:val="auto"/>
        </w:rPr>
      </w:pPr>
      <w:r>
        <w:rPr>
          <w:noProof/>
          <w:lang w:val="en-US" w:eastAsia="en-US"/>
        </w:rPr>
        <w:drawing>
          <wp:inline distT="0" distB="0" distL="0" distR="0" wp14:anchorId="78A2F64B" wp14:editId="5DA8DE93">
            <wp:extent cx="5705893" cy="143007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screen">
                      <a:extLst>
                        <a:ext uri="{28A0092B-C50C-407E-A947-70E740481C1C}">
                          <a14:useLocalDpi xmlns:a14="http://schemas.microsoft.com/office/drawing/2010/main"/>
                        </a:ext>
                      </a:extLst>
                    </a:blip>
                    <a:srcRect t="4074" b="355"/>
                    <a:stretch/>
                  </pic:blipFill>
                  <pic:spPr bwMode="auto">
                    <a:xfrm>
                      <a:off x="0" y="0"/>
                      <a:ext cx="5736287" cy="1437697"/>
                    </a:xfrm>
                    <a:prstGeom prst="rect">
                      <a:avLst/>
                    </a:prstGeom>
                    <a:ln>
                      <a:noFill/>
                    </a:ln>
                    <a:extLst>
                      <a:ext uri="{53640926-AAD7-44d8-BBD7-CCE9431645EC}">
                        <a14:shadowObscured xmlns:a14="http://schemas.microsoft.com/office/drawing/2010/main"/>
                      </a:ext>
                    </a:extLst>
                  </pic:spPr>
                </pic:pic>
              </a:graphicData>
            </a:graphic>
          </wp:inline>
        </w:drawing>
      </w:r>
    </w:p>
    <w:p w14:paraId="53C9657C" w14:textId="5B688F88" w:rsidR="00D365CA" w:rsidRDefault="00D365CA" w:rsidP="00D365CA">
      <w:pPr>
        <w:pStyle w:val="Caption"/>
        <w:ind w:firstLine="720"/>
        <w:rPr>
          <w:rStyle w:val="PathFilenamesChar"/>
          <w:i w:val="0"/>
          <w:color w:val="auto"/>
        </w:rPr>
      </w:pPr>
      <w:r>
        <w:t>Graphical User Interface for P01</w:t>
      </w:r>
    </w:p>
    <w:p w14:paraId="1292FFC9" w14:textId="77777777" w:rsidR="00D365CA" w:rsidRPr="0001761C" w:rsidRDefault="00D365CA" w:rsidP="004E222F">
      <w:pPr>
        <w:pStyle w:val="ListParagraph"/>
        <w:spacing w:after="120"/>
        <w:contextualSpacing w:val="0"/>
        <w:rPr>
          <w:rStyle w:val="PathFilenamesChar"/>
          <w:i w:val="0"/>
          <w:color w:val="auto"/>
        </w:rPr>
      </w:pPr>
    </w:p>
    <w:p w14:paraId="2441A85A" w14:textId="1FEDA973" w:rsidR="0001761C" w:rsidRDefault="00944C75" w:rsidP="00131FE5">
      <w:pPr>
        <w:pStyle w:val="ListParagraph"/>
        <w:numPr>
          <w:ilvl w:val="0"/>
          <w:numId w:val="2"/>
        </w:numPr>
        <w:spacing w:after="120"/>
        <w:ind w:left="677" w:hanging="562"/>
        <w:contextualSpacing w:val="0"/>
        <w:rPr>
          <w:rStyle w:val="PathFilenamesChar"/>
          <w:i w:val="0"/>
          <w:color w:val="auto"/>
        </w:rPr>
      </w:pPr>
      <w:r>
        <w:rPr>
          <w:rFonts w:cs="Times New Roman"/>
        </w:rPr>
        <w:t xml:space="preserve">Click </w:t>
      </w:r>
      <w:r w:rsidR="007B2F72">
        <w:rPr>
          <w:rStyle w:val="ButtonsChar"/>
        </w:rPr>
        <w:t>Select directory</w:t>
      </w:r>
      <w:r>
        <w:rPr>
          <w:rFonts w:cs="Times New Roman"/>
        </w:rPr>
        <w:t xml:space="preserve">, and select the file path </w:t>
      </w:r>
      <w:r w:rsidR="001B542E">
        <w:rPr>
          <w:rFonts w:cs="Times New Roman"/>
        </w:rPr>
        <w:t xml:space="preserve">for </w:t>
      </w:r>
      <w:r w:rsidR="001B542E" w:rsidRPr="00FF7A15">
        <w:rPr>
          <w:rStyle w:val="PathFilenamesChar"/>
        </w:rPr>
        <w:t>C:\Users\Lenovo\Desktop\Data\</w:t>
      </w:r>
      <w:r w:rsidR="001B542E">
        <w:rPr>
          <w:rStyle w:val="PathFilenamesChar"/>
        </w:rPr>
        <w:t>TIFF</w:t>
      </w:r>
      <w:r w:rsidR="00B72637">
        <w:rPr>
          <w:rStyle w:val="PathFilenamesChar"/>
        </w:rPr>
        <w:t>\</w:t>
      </w:r>
      <w:r w:rsidR="001B542E" w:rsidRPr="00F43AA6">
        <w:rPr>
          <w:rStyle w:val="PathFilenamesChar"/>
          <w:i w:val="0"/>
          <w:color w:val="auto"/>
        </w:rPr>
        <w:t>.</w:t>
      </w:r>
      <w:r w:rsidR="00E44B76">
        <w:rPr>
          <w:rStyle w:val="PathFilenamesChar"/>
          <w:i w:val="0"/>
          <w:color w:val="auto"/>
        </w:rPr>
        <w:t xml:space="preserve"> The script should complete running, and the following dialog box will appear: </w:t>
      </w:r>
    </w:p>
    <w:p w14:paraId="0058BD69" w14:textId="75F51266" w:rsidR="005473D4" w:rsidRDefault="005473D4" w:rsidP="00E9557C">
      <w:pPr>
        <w:pStyle w:val="ListParagraph"/>
        <w:keepNext/>
        <w:contextualSpacing w:val="0"/>
      </w:pPr>
      <w:r>
        <w:rPr>
          <w:rFonts w:cs="Times New Roman"/>
          <w:noProof/>
          <w:lang w:val="en-US" w:eastAsia="en-US"/>
        </w:rPr>
        <w:drawing>
          <wp:inline distT="0" distB="0" distL="0" distR="0" wp14:anchorId="357021D7" wp14:editId="1A84E48E">
            <wp:extent cx="4494362" cy="2247181"/>
            <wp:effectExtent l="19050" t="19050" r="20955"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 Run box.png"/>
                    <pic:cNvPicPr/>
                  </pic:nvPicPr>
                  <pic:blipFill>
                    <a:blip r:embed="rId26">
                      <a:extLst>
                        <a:ext uri="{28A0092B-C50C-407E-A947-70E740481C1C}">
                          <a14:useLocalDpi xmlns:a14="http://schemas.microsoft.com/office/drawing/2010/main"/>
                        </a:ext>
                      </a:extLst>
                    </a:blip>
                    <a:stretch>
                      <a:fillRect/>
                    </a:stretch>
                  </pic:blipFill>
                  <pic:spPr>
                    <a:xfrm>
                      <a:off x="0" y="0"/>
                      <a:ext cx="4497536" cy="2248768"/>
                    </a:xfrm>
                    <a:prstGeom prst="rect">
                      <a:avLst/>
                    </a:prstGeom>
                    <a:ln>
                      <a:solidFill>
                        <a:schemeClr val="tx1"/>
                      </a:solidFill>
                    </a:ln>
                  </pic:spPr>
                </pic:pic>
              </a:graphicData>
            </a:graphic>
          </wp:inline>
        </w:drawing>
      </w:r>
    </w:p>
    <w:p w14:paraId="181F121F" w14:textId="6F650F29" w:rsidR="00F22935" w:rsidRDefault="00D707FC" w:rsidP="00F22935">
      <w:pPr>
        <w:pStyle w:val="Caption"/>
        <w:ind w:firstLine="720"/>
      </w:pPr>
      <w:r>
        <w:t>Command window</w:t>
      </w:r>
      <w:r w:rsidR="005473D4">
        <w:t xml:space="preserve"> after P01 has completed running</w:t>
      </w:r>
    </w:p>
    <w:p w14:paraId="4A91A2E6" w14:textId="7B5B67C6" w:rsidR="005473D4" w:rsidRDefault="00676A6C" w:rsidP="0070323F">
      <w:pPr>
        <w:pStyle w:val="ListParagraph"/>
        <w:numPr>
          <w:ilvl w:val="0"/>
          <w:numId w:val="2"/>
        </w:numPr>
        <w:spacing w:after="120"/>
        <w:contextualSpacing w:val="0"/>
        <w:rPr>
          <w:rStyle w:val="PathFilenamesChar"/>
          <w:b/>
          <w:bCs/>
          <w:i w:val="0"/>
          <w:color w:val="auto"/>
          <w:sz w:val="18"/>
          <w:szCs w:val="18"/>
        </w:rPr>
      </w:pPr>
      <w:r>
        <w:rPr>
          <w:rStyle w:val="PathFilenamesChar"/>
          <w:i w:val="0"/>
          <w:color w:val="auto"/>
        </w:rPr>
        <w:t>Close the command window</w:t>
      </w:r>
      <w:r w:rsidR="001E4E77">
        <w:rPr>
          <w:rStyle w:val="PathFilenamesChar"/>
          <w:i w:val="0"/>
          <w:color w:val="auto"/>
        </w:rPr>
        <w:t>.</w:t>
      </w:r>
    </w:p>
    <w:p w14:paraId="0D78330F" w14:textId="167527E2" w:rsidR="00917BC5" w:rsidRDefault="00415315">
      <w:pPr>
        <w:pStyle w:val="ListParagraph"/>
        <w:numPr>
          <w:ilvl w:val="0"/>
          <w:numId w:val="2"/>
        </w:numPr>
        <w:spacing w:after="120"/>
        <w:contextualSpacing w:val="0"/>
        <w:rPr>
          <w:rStyle w:val="PathFilenamesChar"/>
          <w:i w:val="0"/>
          <w:color w:val="auto"/>
        </w:rPr>
      </w:pPr>
      <w:r w:rsidRPr="0070323F">
        <w:t xml:space="preserve">A new folder </w:t>
      </w:r>
      <w:r w:rsidRPr="001A03F8">
        <w:rPr>
          <w:rStyle w:val="PathFilenamesChar"/>
        </w:rPr>
        <w:t>P01_Renamed TIFs</w:t>
      </w:r>
      <w:r w:rsidRPr="0070323F">
        <w:t xml:space="preserve"> is now saved as a subfolder under </w:t>
      </w:r>
      <w:r w:rsidR="00887F70" w:rsidRPr="0070323F">
        <w:t xml:space="preserve">the earlier selected </w:t>
      </w:r>
      <w:r w:rsidR="004E0E8F">
        <w:t>path</w:t>
      </w:r>
      <w:r w:rsidR="00887F70" w:rsidRPr="0070323F">
        <w:t xml:space="preserve">. </w:t>
      </w:r>
      <w:r w:rsidR="00011EF7" w:rsidRPr="0070323F">
        <w:t xml:space="preserve">A log file </w:t>
      </w:r>
      <w:r w:rsidR="00B81390" w:rsidRPr="0041274B">
        <w:rPr>
          <w:rStyle w:val="CommentChar"/>
        </w:rPr>
        <w:t>P01_Rename TIF files_log</w:t>
      </w:r>
      <w:r w:rsidR="0015472D" w:rsidRPr="0041274B">
        <w:rPr>
          <w:rStyle w:val="CommentChar"/>
        </w:rPr>
        <w:t>.txt</w:t>
      </w:r>
      <w:r w:rsidR="00B81390" w:rsidRPr="0070323F">
        <w:t xml:space="preserve"> </w:t>
      </w:r>
      <w:r w:rsidR="00C23BAA" w:rsidRPr="0070323F">
        <w:t xml:space="preserve">and three renamed TIFF files in the format </w:t>
      </w:r>
      <w:r w:rsidR="004C1944" w:rsidRPr="0070323F">
        <w:rPr>
          <w:rStyle w:val="PathFilenamesChar"/>
        </w:rPr>
        <w:t>q_t0000_c00_x000_y000_z0000</w:t>
      </w:r>
      <w:r w:rsidR="0041274B">
        <w:rPr>
          <w:rStyle w:val="PathFilenamesChar"/>
        </w:rPr>
        <w:t>.tif</w:t>
      </w:r>
      <w:r w:rsidR="004C1944" w:rsidRPr="0070323F">
        <w:t xml:space="preserve"> to </w:t>
      </w:r>
      <w:r w:rsidR="003A284D" w:rsidRPr="0070323F">
        <w:rPr>
          <w:rStyle w:val="PathFilenamesChar"/>
        </w:rPr>
        <w:t>q_t0000_c02_x000_y000_z0000</w:t>
      </w:r>
      <w:r w:rsidR="0041274B">
        <w:rPr>
          <w:rStyle w:val="PathFilenamesChar"/>
        </w:rPr>
        <w:t>.tif</w:t>
      </w:r>
      <w:r w:rsidR="003A284D" w:rsidRPr="0070323F">
        <w:t xml:space="preserve"> are found in </w:t>
      </w:r>
      <w:r w:rsidR="0015472D">
        <w:t>this folder</w:t>
      </w:r>
      <w:r w:rsidR="003A284D" w:rsidRPr="003A284D">
        <w:rPr>
          <w:rStyle w:val="PathFilenamesChar"/>
          <w:i w:val="0"/>
          <w:color w:val="auto"/>
        </w:rPr>
        <w:t>.</w:t>
      </w:r>
    </w:p>
    <w:p w14:paraId="0BCDB2CC" w14:textId="77777777" w:rsidR="00215DCB" w:rsidRPr="002B7D13" w:rsidRDefault="00215DCB" w:rsidP="00215DCB">
      <w:pPr>
        <w:pStyle w:val="CriticalStep"/>
        <w:ind w:left="706"/>
      </w:pPr>
      <w:r>
        <w:t>□Explanatory note</w:t>
      </w:r>
    </w:p>
    <w:p w14:paraId="43F8B892" w14:textId="1AC837BF" w:rsidR="00E44B76" w:rsidRDefault="003912B5" w:rsidP="00AB4EEB">
      <w:pPr>
        <w:pStyle w:val="ListParagraph"/>
        <w:spacing w:after="120"/>
        <w:ind w:left="680"/>
        <w:contextualSpacing w:val="0"/>
        <w:rPr>
          <w:rStyle w:val="PathFilenamesChar"/>
          <w:i w:val="0"/>
          <w:color w:val="auto"/>
        </w:rPr>
      </w:pPr>
      <w:r>
        <w:rPr>
          <w:rFonts w:cs="Times New Roman"/>
        </w:rPr>
        <w:t xml:space="preserve">The script renames the TIFF files it finds in the folder that matches a set of predefined nomenclature patterns. In this case, the script looked for the pattern </w:t>
      </w:r>
      <w:r w:rsidRPr="0070323F">
        <w:rPr>
          <w:rStyle w:val="StringChar"/>
        </w:rPr>
        <w:t>“</w:t>
      </w:r>
      <w:r>
        <w:rPr>
          <w:rStyle w:val="StringChar"/>
        </w:rPr>
        <w:t>XXX</w:t>
      </w:r>
      <w:r w:rsidRPr="0070323F">
        <w:rPr>
          <w:rStyle w:val="StringChar"/>
        </w:rPr>
        <w:t>_c0000</w:t>
      </w:r>
      <w:r>
        <w:rPr>
          <w:rStyle w:val="StringChar"/>
        </w:rPr>
        <w:t>.tif</w:t>
      </w:r>
      <w:r w:rsidRPr="0070323F">
        <w:rPr>
          <w:rStyle w:val="StringChar"/>
        </w:rPr>
        <w:t>”</w:t>
      </w:r>
      <w:r>
        <w:rPr>
          <w:rFonts w:cs="Times New Roman"/>
        </w:rPr>
        <w:t xml:space="preserve"> and recognized that the numbers after </w:t>
      </w:r>
      <w:r w:rsidRPr="0070323F">
        <w:rPr>
          <w:rStyle w:val="StringChar"/>
        </w:rPr>
        <w:t>“_c”</w:t>
      </w:r>
      <w:r>
        <w:rPr>
          <w:rFonts w:cs="Times New Roman"/>
        </w:rPr>
        <w:t xml:space="preserve"> represent the channel numbers.</w:t>
      </w:r>
      <w:r w:rsidR="005F049C">
        <w:rPr>
          <w:rFonts w:cs="Times New Roman"/>
        </w:rPr>
        <w:t xml:space="preserve"> The TIFF files need to be renamed into a specific convention so that subsequent scripts can correctly identify the position of each image.</w:t>
      </w:r>
      <w:r w:rsidR="009453A5">
        <w:rPr>
          <w:rFonts w:cs="Times New Roman"/>
        </w:rPr>
        <w:t xml:space="preserve"> The script is designed to read in multiple </w:t>
      </w:r>
      <w:r w:rsidR="009453A5">
        <w:rPr>
          <w:rFonts w:cs="Times New Roman"/>
        </w:rPr>
        <w:lastRenderedPageBreak/>
        <w:t xml:space="preserve">types of filenames </w:t>
      </w:r>
      <w:r w:rsidR="00502033">
        <w:rPr>
          <w:rFonts w:cs="Times New Roman"/>
        </w:rPr>
        <w:t xml:space="preserve">from </w:t>
      </w:r>
      <w:r w:rsidR="00502033" w:rsidRPr="0070323F">
        <w:rPr>
          <w:rStyle w:val="ProgramNameChar"/>
        </w:rPr>
        <w:t>FIJI</w:t>
      </w:r>
      <w:r w:rsidR="00502033">
        <w:rPr>
          <w:rFonts w:cs="Times New Roman"/>
        </w:rPr>
        <w:t xml:space="preserve"> and </w:t>
      </w:r>
      <w:r w:rsidR="00502033" w:rsidRPr="0070323F">
        <w:rPr>
          <w:rStyle w:val="ProgramNameChar"/>
        </w:rPr>
        <w:t>Imaris</w:t>
      </w:r>
      <w:r w:rsidR="00502033">
        <w:rPr>
          <w:rFonts w:cs="Times New Roman"/>
        </w:rPr>
        <w:t xml:space="preserve">, </w:t>
      </w:r>
      <w:r w:rsidR="009453A5">
        <w:rPr>
          <w:rFonts w:cs="Times New Roman"/>
        </w:rPr>
        <w:t xml:space="preserve">and can also be </w:t>
      </w:r>
      <w:r w:rsidR="00502033">
        <w:rPr>
          <w:rFonts w:cs="Times New Roman"/>
        </w:rPr>
        <w:t>modified to rename TIFF files with custom nomenclature from other sources. Refer to the manual for details.</w:t>
      </w:r>
    </w:p>
    <w:p w14:paraId="59B22A1E" w14:textId="7D4B689D" w:rsidR="001757B5" w:rsidRDefault="001757B5">
      <w:pPr>
        <w:rPr>
          <w:rFonts w:eastAsiaTheme="majorEastAsia" w:cs="Times New Roman"/>
          <w:b/>
          <w:bCs/>
          <w:color w:val="4F81BD" w:themeColor="accent1"/>
          <w:sz w:val="26"/>
          <w:szCs w:val="26"/>
        </w:rPr>
      </w:pPr>
      <w:bookmarkStart w:id="15" w:name="_Toc499583019"/>
      <w:bookmarkStart w:id="16" w:name="_Toc499657371"/>
    </w:p>
    <w:p w14:paraId="1F9E4138" w14:textId="2FE5E6FF" w:rsidR="002E0E5C" w:rsidRPr="00246812" w:rsidRDefault="002E0E5C" w:rsidP="00891459">
      <w:pPr>
        <w:pStyle w:val="Heading3"/>
        <w:numPr>
          <w:ilvl w:val="0"/>
          <w:numId w:val="47"/>
        </w:numPr>
        <w:ind w:left="585" w:hanging="549"/>
        <w:rPr>
          <w:rFonts w:ascii="Times New Roman" w:hAnsi="Times New Roman" w:cs="Times New Roman"/>
          <w:sz w:val="26"/>
          <w:szCs w:val="26"/>
        </w:rPr>
      </w:pPr>
      <w:bookmarkStart w:id="17" w:name="_Toc513712387"/>
      <w:r w:rsidRPr="00246812">
        <w:rPr>
          <w:rFonts w:ascii="Times New Roman" w:hAnsi="Times New Roman" w:cs="Times New Roman"/>
          <w:sz w:val="26"/>
          <w:szCs w:val="26"/>
        </w:rPr>
        <w:t>Reduce number of channels to 3 by merging channels</w:t>
      </w:r>
      <w:bookmarkEnd w:id="16"/>
      <w:r w:rsidRPr="00246812">
        <w:rPr>
          <w:rFonts w:ascii="Times New Roman" w:hAnsi="Times New Roman" w:cs="Times New Roman"/>
          <w:sz w:val="26"/>
          <w:szCs w:val="26"/>
        </w:rPr>
        <w:t xml:space="preserve"> (Optional)</w:t>
      </w:r>
      <w:bookmarkEnd w:id="17"/>
    </w:p>
    <w:p w14:paraId="1538BEDD" w14:textId="77777777" w:rsidR="002E0E5C" w:rsidRPr="00B603DD" w:rsidRDefault="002E0E5C" w:rsidP="00B603DD">
      <w:pPr>
        <w:tabs>
          <w:tab w:val="left" w:pos="709"/>
          <w:tab w:val="left" w:pos="1276"/>
        </w:tabs>
        <w:jc w:val="both"/>
        <w:rPr>
          <w:rFonts w:cs="Times New Roman"/>
        </w:rPr>
      </w:pPr>
    </w:p>
    <w:p w14:paraId="07C20738" w14:textId="2AC7AAEE" w:rsidR="00B603DD" w:rsidRDefault="00B603DD" w:rsidP="002C3DD3">
      <w:pPr>
        <w:tabs>
          <w:tab w:val="left" w:pos="709"/>
          <w:tab w:val="left" w:pos="1276"/>
        </w:tabs>
        <w:jc w:val="both"/>
        <w:rPr>
          <w:rFonts w:cs="Times New Roman"/>
        </w:rPr>
      </w:pPr>
      <w:r>
        <w:rPr>
          <w:rFonts w:cs="Times New Roman"/>
        </w:rPr>
        <w:t>In our current test dataset, there is no need to merge channels</w:t>
      </w:r>
      <w:r w:rsidR="00AF4A46">
        <w:rPr>
          <w:rFonts w:cs="Times New Roman"/>
        </w:rPr>
        <w:t xml:space="preserve">, since we </w:t>
      </w:r>
      <w:r w:rsidR="00D2777A">
        <w:rPr>
          <w:rFonts w:cs="Times New Roman"/>
        </w:rPr>
        <w:t xml:space="preserve">only </w:t>
      </w:r>
      <w:r w:rsidR="00AF4A46">
        <w:rPr>
          <w:rFonts w:cs="Times New Roman"/>
        </w:rPr>
        <w:t>have 3 channels</w:t>
      </w:r>
      <w:r w:rsidR="00D2777A">
        <w:rPr>
          <w:rFonts w:cs="Times New Roman"/>
        </w:rPr>
        <w:t xml:space="preserve"> -</w:t>
      </w:r>
      <w:r w:rsidR="00AF4A46">
        <w:rPr>
          <w:rFonts w:cs="Times New Roman"/>
        </w:rPr>
        <w:t xml:space="preserve"> each be designated as </w:t>
      </w:r>
      <w:r w:rsidR="00D2777A">
        <w:rPr>
          <w:rFonts w:cs="Times New Roman"/>
        </w:rPr>
        <w:t xml:space="preserve">one of </w:t>
      </w:r>
      <w:r w:rsidR="00AF4A46">
        <w:rPr>
          <w:rFonts w:cs="Times New Roman"/>
        </w:rPr>
        <w:t xml:space="preserve">the </w:t>
      </w:r>
      <w:r w:rsidR="00D2777A">
        <w:rPr>
          <w:rFonts w:cs="Times New Roman"/>
        </w:rPr>
        <w:t>three</w:t>
      </w:r>
      <w:r w:rsidR="00AF4A46">
        <w:rPr>
          <w:rFonts w:cs="Times New Roman"/>
        </w:rPr>
        <w:t xml:space="preserve"> RGB input channels</w:t>
      </w:r>
      <w:r>
        <w:rPr>
          <w:rFonts w:cs="Times New Roman"/>
        </w:rPr>
        <w:t xml:space="preserve">. However, if you are using an image with </w:t>
      </w:r>
      <w:r w:rsidR="00D2777A">
        <w:rPr>
          <w:rFonts w:cs="Times New Roman"/>
        </w:rPr>
        <w:t>4 or more</w:t>
      </w:r>
      <w:r>
        <w:rPr>
          <w:rFonts w:cs="Times New Roman"/>
        </w:rPr>
        <w:t xml:space="preserve"> channels</w:t>
      </w:r>
      <w:r w:rsidR="00D2777A">
        <w:rPr>
          <w:rFonts w:cs="Times New Roman"/>
        </w:rPr>
        <w:t xml:space="preserve">, you may need to merge channels. </w:t>
      </w:r>
      <w:r w:rsidR="00986616">
        <w:rPr>
          <w:rFonts w:cs="Times New Roman"/>
        </w:rPr>
        <w:t xml:space="preserve">We have provided a script that calculates the maximum intensity projection of the input channels. </w:t>
      </w:r>
      <w:r w:rsidR="00D2777A">
        <w:rPr>
          <w:rFonts w:cs="Times New Roman"/>
        </w:rPr>
        <w:t xml:space="preserve">We provide the instructions </w:t>
      </w:r>
      <w:r w:rsidR="00DF0D9E">
        <w:rPr>
          <w:rFonts w:cs="Times New Roman"/>
        </w:rPr>
        <w:t>in this section</w:t>
      </w:r>
      <w:r w:rsidR="00D2777A">
        <w:rPr>
          <w:rFonts w:cs="Times New Roman"/>
        </w:rPr>
        <w:t xml:space="preserve"> as part of the full HSC workflow, but in this tutorial, we will not be using them.</w:t>
      </w:r>
    </w:p>
    <w:p w14:paraId="31A44BBB" w14:textId="77777777" w:rsidR="00B603DD" w:rsidRPr="00B603DD" w:rsidRDefault="00B603DD" w:rsidP="002C3DD3">
      <w:pPr>
        <w:tabs>
          <w:tab w:val="left" w:pos="709"/>
          <w:tab w:val="left" w:pos="1276"/>
        </w:tabs>
        <w:jc w:val="both"/>
        <w:rPr>
          <w:rFonts w:cs="Times New Roman"/>
        </w:rPr>
      </w:pPr>
    </w:p>
    <w:p w14:paraId="2894CEE0" w14:textId="77777777" w:rsidR="002E0E5C" w:rsidRPr="002D001E" w:rsidRDefault="002E0E5C" w:rsidP="002E0E5C">
      <w:pPr>
        <w:pStyle w:val="ListParagraph"/>
        <w:tabs>
          <w:tab w:val="left" w:pos="709"/>
          <w:tab w:val="left" w:pos="1276"/>
        </w:tabs>
        <w:jc w:val="both"/>
        <w:rPr>
          <w:rFonts w:cs="Times New Roman"/>
        </w:rPr>
      </w:pPr>
    </w:p>
    <w:p w14:paraId="767CD5A2" w14:textId="13A28AF2" w:rsidR="001757B5" w:rsidRDefault="002A1351" w:rsidP="002A1351">
      <w:pPr>
        <w:pStyle w:val="ListParagraph"/>
        <w:numPr>
          <w:ilvl w:val="0"/>
          <w:numId w:val="2"/>
        </w:numPr>
        <w:tabs>
          <w:tab w:val="left" w:pos="709"/>
          <w:tab w:val="left" w:pos="1276"/>
        </w:tabs>
        <w:spacing w:after="120"/>
        <w:contextualSpacing w:val="0"/>
        <w:jc w:val="both"/>
        <w:rPr>
          <w:rFonts w:cs="Times New Roman"/>
        </w:rPr>
      </w:pPr>
      <w:r>
        <w:rPr>
          <w:rFonts w:cs="Times New Roman"/>
        </w:rPr>
        <w:t xml:space="preserve">Run the script </w:t>
      </w:r>
      <w:r w:rsidRPr="002A1351">
        <w:rPr>
          <w:rStyle w:val="CommentChar"/>
        </w:rPr>
        <w:t>P02_Calculate max intensity channel</w:t>
      </w:r>
      <w:r>
        <w:rPr>
          <w:rStyle w:val="CommentChar"/>
        </w:rPr>
        <w:t>.py</w:t>
      </w:r>
      <w:r>
        <w:rPr>
          <w:rFonts w:cs="Times New Roman"/>
        </w:rPr>
        <w:t>.</w:t>
      </w:r>
    </w:p>
    <w:p w14:paraId="64A3C1BE" w14:textId="5DB92EF8" w:rsidR="009A1B1A" w:rsidRDefault="00EE683B" w:rsidP="00E9557C">
      <w:pPr>
        <w:pStyle w:val="ListParagraph"/>
        <w:tabs>
          <w:tab w:val="left" w:pos="709"/>
          <w:tab w:val="left" w:pos="1276"/>
        </w:tabs>
        <w:ind w:left="677"/>
        <w:contextualSpacing w:val="0"/>
        <w:jc w:val="both"/>
        <w:rPr>
          <w:rFonts w:cs="Times New Roman"/>
        </w:rPr>
      </w:pPr>
      <w:r>
        <w:rPr>
          <w:noProof/>
          <w:lang w:val="en-US" w:eastAsia="en-US"/>
        </w:rPr>
        <w:drawing>
          <wp:inline distT="0" distB="0" distL="0" distR="0" wp14:anchorId="2EF447EE" wp14:editId="408873F2">
            <wp:extent cx="5982974" cy="12386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5982974" cy="1238693"/>
                    </a:xfrm>
                    <a:prstGeom prst="rect">
                      <a:avLst/>
                    </a:prstGeom>
                    <a:ln>
                      <a:noFill/>
                    </a:ln>
                    <a:extLst>
                      <a:ext uri="{53640926-AAD7-44d8-BBD7-CCE9431645EC}">
                        <a14:shadowObscured xmlns:a14="http://schemas.microsoft.com/office/drawing/2010/main"/>
                      </a:ext>
                    </a:extLst>
                  </pic:spPr>
                </pic:pic>
              </a:graphicData>
            </a:graphic>
          </wp:inline>
        </w:drawing>
      </w:r>
    </w:p>
    <w:p w14:paraId="3ED87F96" w14:textId="3F42E1BD" w:rsidR="004D330A" w:rsidRDefault="004D330A" w:rsidP="008239F5">
      <w:pPr>
        <w:pStyle w:val="Caption"/>
        <w:spacing w:after="0"/>
        <w:ind w:firstLine="720"/>
        <w:rPr>
          <w:rStyle w:val="PathFilenamesChar"/>
          <w:b w:val="0"/>
          <w:bCs w:val="0"/>
          <w:i w:val="0"/>
          <w:color w:val="auto"/>
          <w:sz w:val="24"/>
          <w:szCs w:val="24"/>
        </w:rPr>
      </w:pPr>
      <w:r>
        <w:t>Graphical User Interface for P02</w:t>
      </w:r>
    </w:p>
    <w:p w14:paraId="33DD4452" w14:textId="6D185647" w:rsidR="0094440E" w:rsidRPr="00AA2622" w:rsidRDefault="0094440E" w:rsidP="0094440E">
      <w:pPr>
        <w:pStyle w:val="ListParagraph"/>
        <w:spacing w:after="120"/>
        <w:ind w:left="706"/>
        <w:contextualSpacing w:val="0"/>
      </w:pPr>
    </w:p>
    <w:p w14:paraId="698845F3" w14:textId="4C298D03" w:rsidR="0016092A" w:rsidRDefault="00376B10" w:rsidP="00D4440F">
      <w:pPr>
        <w:pStyle w:val="ListParagraph"/>
        <w:numPr>
          <w:ilvl w:val="0"/>
          <w:numId w:val="2"/>
        </w:numPr>
        <w:tabs>
          <w:tab w:val="left" w:pos="709"/>
          <w:tab w:val="left" w:pos="1276"/>
        </w:tabs>
        <w:spacing w:after="120"/>
        <w:ind w:left="677" w:hanging="562"/>
        <w:contextualSpacing w:val="0"/>
        <w:jc w:val="both"/>
        <w:rPr>
          <w:ins w:id="18" w:author="Tan Yingrou" w:date="2018-05-10T10:09:00Z"/>
          <w:rFonts w:cs="Times New Roman"/>
        </w:rPr>
      </w:pPr>
      <w:ins w:id="19" w:author="Tan Yingrou" w:date="2018-05-18T14:51:00Z">
        <w:r>
          <w:rPr>
            <w:rFonts w:cs="Times New Roman"/>
          </w:rPr>
          <w:t>K</w:t>
        </w:r>
      </w:ins>
      <w:r w:rsidR="00E1016D">
        <w:rPr>
          <w:rFonts w:cs="Times New Roman"/>
        </w:rPr>
        <w:t>ey</w:t>
      </w:r>
      <w:ins w:id="20" w:author="Tan Yingrou" w:date="2018-05-18T14:51:00Z">
        <w:r>
          <w:rPr>
            <w:rFonts w:cs="Times New Roman"/>
          </w:rPr>
          <w:t xml:space="preserve"> in</w:t>
        </w:r>
      </w:ins>
      <w:r w:rsidR="00E1016D">
        <w:rPr>
          <w:rFonts w:cs="Times New Roman"/>
        </w:rPr>
        <w:t xml:space="preserve"> the appropriate input channel numbers </w:t>
      </w:r>
      <w:ins w:id="21" w:author="Tan Yingrou" w:date="2018-05-18T14:51:00Z">
        <w:r>
          <w:rPr>
            <w:rFonts w:cs="Times New Roman"/>
          </w:rPr>
          <w:t xml:space="preserve">for merging </w:t>
        </w:r>
      </w:ins>
      <w:r w:rsidR="00BC1AAB">
        <w:rPr>
          <w:rFonts w:cs="Times New Roman"/>
        </w:rPr>
        <w:t xml:space="preserve">(as a list) </w:t>
      </w:r>
      <w:r w:rsidR="00E1016D">
        <w:rPr>
          <w:rFonts w:cs="Times New Roman"/>
        </w:rPr>
        <w:t xml:space="preserve">in the parameter </w:t>
      </w:r>
      <w:r w:rsidR="00E1016D" w:rsidRPr="00D7371D">
        <w:rPr>
          <w:rStyle w:val="VariableChar"/>
        </w:rPr>
        <w:t>inChNumbers</w:t>
      </w:r>
      <w:r w:rsidR="00E1016D">
        <w:rPr>
          <w:rFonts w:cs="Times New Roman"/>
        </w:rPr>
        <w:t xml:space="preserve"> and </w:t>
      </w:r>
      <w:r w:rsidR="00A9692B">
        <w:rPr>
          <w:rFonts w:cs="Times New Roman"/>
        </w:rPr>
        <w:t>designat</w:t>
      </w:r>
      <w:ins w:id="22" w:author="Tan Yingrou" w:date="2018-05-18T14:56:00Z">
        <w:r w:rsidR="003120A6">
          <w:rPr>
            <w:rFonts w:cs="Times New Roman"/>
          </w:rPr>
          <w:t>e</w:t>
        </w:r>
      </w:ins>
      <w:r w:rsidR="00A9692B">
        <w:rPr>
          <w:rFonts w:cs="Times New Roman"/>
        </w:rPr>
        <w:t xml:space="preserve"> </w:t>
      </w:r>
      <w:r w:rsidR="00E1016D">
        <w:rPr>
          <w:rFonts w:cs="Times New Roman"/>
        </w:rPr>
        <w:t xml:space="preserve">the output channel </w:t>
      </w:r>
      <w:r w:rsidR="0076253C">
        <w:rPr>
          <w:rFonts w:cs="Times New Roman"/>
        </w:rPr>
        <w:t xml:space="preserve">name </w:t>
      </w:r>
      <w:r w:rsidR="00BC1AAB">
        <w:rPr>
          <w:rFonts w:cs="Times New Roman"/>
        </w:rPr>
        <w:t>with</w:t>
      </w:r>
      <w:r w:rsidR="00E1016D">
        <w:rPr>
          <w:rFonts w:cs="Times New Roman"/>
        </w:rPr>
        <w:t xml:space="preserve"> </w:t>
      </w:r>
      <w:r w:rsidR="00E1016D" w:rsidRPr="00D7371D">
        <w:rPr>
          <w:rStyle w:val="VariableChar"/>
        </w:rPr>
        <w:t>outChNumber</w:t>
      </w:r>
      <w:r w:rsidR="00E1016D">
        <w:rPr>
          <w:rFonts w:cs="Times New Roman"/>
        </w:rPr>
        <w:t>.</w:t>
      </w:r>
      <w:ins w:id="23" w:author="Tan Yingrou" w:date="2018-05-10T10:06:00Z">
        <w:r w:rsidR="001145DB">
          <w:rPr>
            <w:rFonts w:cs="Times New Roman"/>
          </w:rPr>
          <w:t xml:space="preserve"> </w:t>
        </w:r>
      </w:ins>
    </w:p>
    <w:p w14:paraId="7499395D" w14:textId="77777777" w:rsidR="0016092A" w:rsidRDefault="0016092A" w:rsidP="008239F5">
      <w:pPr>
        <w:pStyle w:val="ListParagraph"/>
        <w:tabs>
          <w:tab w:val="left" w:pos="360"/>
        </w:tabs>
        <w:ind w:left="709"/>
        <w:contextualSpacing w:val="0"/>
        <w:rPr>
          <w:rFonts w:cs="Times New Roman"/>
          <w:b/>
          <w:color w:val="FF00FF"/>
        </w:rPr>
      </w:pPr>
      <w:r w:rsidRPr="00607539">
        <w:rPr>
          <w:rFonts w:cs="Times New Roman" w:hint="eastAsia"/>
          <w:b/>
          <w:color w:val="FF00FF"/>
        </w:rPr>
        <w:t>▲</w:t>
      </w:r>
      <w:r w:rsidRPr="00607539">
        <w:rPr>
          <w:rFonts w:cs="Times New Roman" w:hint="eastAsia"/>
          <w:b/>
          <w:color w:val="FF00FF"/>
        </w:rPr>
        <w:t>Critical ste</w:t>
      </w:r>
      <w:r>
        <w:rPr>
          <w:rFonts w:cs="Times New Roman"/>
          <w:b/>
          <w:color w:val="FF00FF"/>
        </w:rPr>
        <w:t>p</w:t>
      </w:r>
    </w:p>
    <w:p w14:paraId="6DEFD510" w14:textId="5C6C8ABE" w:rsidR="002E0E5C" w:rsidRDefault="001145DB" w:rsidP="008239F5">
      <w:pPr>
        <w:pStyle w:val="ListParagraph"/>
        <w:tabs>
          <w:tab w:val="left" w:pos="709"/>
          <w:tab w:val="left" w:pos="1276"/>
        </w:tabs>
        <w:spacing w:after="120"/>
        <w:ind w:left="677"/>
        <w:contextualSpacing w:val="0"/>
        <w:jc w:val="both"/>
        <w:rPr>
          <w:rFonts w:cs="Times New Roman"/>
        </w:rPr>
      </w:pPr>
      <w:r>
        <w:rPr>
          <w:rFonts w:cs="Times New Roman"/>
        </w:rPr>
        <w:t>The number of each channel can be separated using a space or a comma</w:t>
      </w:r>
      <w:r w:rsidR="004260EC">
        <w:rPr>
          <w:rFonts w:cs="Times New Roman"/>
        </w:rPr>
        <w:t>.</w:t>
      </w:r>
    </w:p>
    <w:p w14:paraId="343FBD13" w14:textId="0F2C9F19" w:rsidR="001145DB" w:rsidRDefault="00EA140B" w:rsidP="00D4440F">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 xml:space="preserve">Input the minimum values of each channel in the parameter </w:t>
      </w:r>
      <w:r w:rsidRPr="008239F5">
        <w:rPr>
          <w:rStyle w:val="VariableChar"/>
        </w:rPr>
        <w:t>minValues</w:t>
      </w:r>
      <w:r>
        <w:rPr>
          <w:rFonts w:cs="Times New Roman"/>
        </w:rPr>
        <w:t xml:space="preserve"> and the maximum values of each channel in the parameter </w:t>
      </w:r>
      <w:r w:rsidRPr="008239F5">
        <w:rPr>
          <w:rStyle w:val="VariableChar"/>
        </w:rPr>
        <w:t>maxValues</w:t>
      </w:r>
      <w:r w:rsidR="001145DB">
        <w:rPr>
          <w:rFonts w:cs="Times New Roman"/>
        </w:rPr>
        <w:t xml:space="preserve">. </w:t>
      </w:r>
      <w:r w:rsidR="00AF4B5D">
        <w:rPr>
          <w:rFonts w:cs="Times New Roman"/>
        </w:rPr>
        <w:t xml:space="preserve">This allows each channel to be scaled according to its dynamic range. </w:t>
      </w:r>
      <w:r>
        <w:rPr>
          <w:rFonts w:cs="Times New Roman"/>
        </w:rPr>
        <w:t xml:space="preserve">The user </w:t>
      </w:r>
      <w:r w:rsidR="00F07562">
        <w:rPr>
          <w:rFonts w:cs="Times New Roman"/>
        </w:rPr>
        <w:t xml:space="preserve">can decide on the values to input manually or they </w:t>
      </w:r>
      <w:r>
        <w:rPr>
          <w:rFonts w:cs="Times New Roman"/>
        </w:rPr>
        <w:t xml:space="preserve">can obtain these values by </w:t>
      </w:r>
      <w:r w:rsidR="00AF4B5D">
        <w:rPr>
          <w:rFonts w:cs="Times New Roman"/>
        </w:rPr>
        <w:t xml:space="preserve">opening the </w:t>
      </w:r>
      <w:r w:rsidR="00F07562">
        <w:rPr>
          <w:rFonts w:cs="Times New Roman"/>
        </w:rPr>
        <w:t xml:space="preserve">images in </w:t>
      </w:r>
      <w:r w:rsidR="00F07562" w:rsidRPr="008239F5">
        <w:rPr>
          <w:rStyle w:val="ProgramNameChar"/>
        </w:rPr>
        <w:t>FIJI</w:t>
      </w:r>
      <w:r w:rsidR="00F07562">
        <w:rPr>
          <w:rFonts w:cs="Times New Roman"/>
        </w:rPr>
        <w:t>.</w:t>
      </w:r>
      <w:r w:rsidR="001145DB">
        <w:rPr>
          <w:rFonts w:cs="Times New Roman"/>
        </w:rPr>
        <w:t xml:space="preserve"> </w:t>
      </w:r>
    </w:p>
    <w:p w14:paraId="785D32EB" w14:textId="0C455992" w:rsidR="00EE683B" w:rsidRPr="00D4440F" w:rsidRDefault="00F07562" w:rsidP="008239F5">
      <w:pPr>
        <w:pStyle w:val="ListParagraph"/>
        <w:tabs>
          <w:tab w:val="left" w:pos="709"/>
          <w:tab w:val="left" w:pos="1276"/>
        </w:tabs>
        <w:spacing w:after="120"/>
        <w:ind w:left="677"/>
        <w:contextualSpacing w:val="0"/>
        <w:jc w:val="both"/>
        <w:rPr>
          <w:rFonts w:cs="Times New Roman"/>
        </w:rPr>
      </w:pPr>
      <w:r>
        <w:rPr>
          <w:rFonts w:cs="Times New Roman"/>
        </w:rPr>
        <w:t xml:space="preserve">Pressing </w:t>
      </w:r>
      <w:r w:rsidRPr="008239F5">
        <w:rPr>
          <w:rStyle w:val="ButtonsChar"/>
        </w:rPr>
        <w:t>Ctrl+Shift+C</w:t>
      </w:r>
      <w:r>
        <w:rPr>
          <w:rFonts w:cs="Times New Roman"/>
        </w:rPr>
        <w:t xml:space="preserve"> in </w:t>
      </w:r>
      <w:r w:rsidRPr="008239F5">
        <w:rPr>
          <w:rStyle w:val="ProgramNameChar"/>
        </w:rPr>
        <w:t>FIJI</w:t>
      </w:r>
      <w:r>
        <w:rPr>
          <w:rFonts w:cs="Times New Roman"/>
        </w:rPr>
        <w:t xml:space="preserve"> opens the brightness and contrast panel, and </w:t>
      </w:r>
      <w:r w:rsidR="002D0D30">
        <w:rPr>
          <w:rFonts w:cs="Times New Roman"/>
        </w:rPr>
        <w:t xml:space="preserve">the program automatically scales each channel to its minimum and maximum values when </w:t>
      </w:r>
      <w:r>
        <w:rPr>
          <w:rFonts w:cs="Times New Roman"/>
        </w:rPr>
        <w:t xml:space="preserve">the </w:t>
      </w:r>
      <w:r w:rsidRPr="008239F5">
        <w:rPr>
          <w:rStyle w:val="ButtonsChar"/>
        </w:rPr>
        <w:t>Auto</w:t>
      </w:r>
      <w:r>
        <w:rPr>
          <w:rFonts w:cs="Times New Roman"/>
        </w:rPr>
        <w:t xml:space="preserve"> button </w:t>
      </w:r>
      <w:r w:rsidR="002D0D30">
        <w:rPr>
          <w:rFonts w:cs="Times New Roman"/>
        </w:rPr>
        <w:t>is pressed.</w:t>
      </w:r>
      <w:r w:rsidR="001145DB">
        <w:rPr>
          <w:rFonts w:cs="Times New Roman"/>
        </w:rPr>
        <w:t xml:space="preserve"> </w:t>
      </w:r>
    </w:p>
    <w:p w14:paraId="1861FD54" w14:textId="72645078" w:rsidR="009C689A" w:rsidRPr="009C689A" w:rsidRDefault="008002BF" w:rsidP="006D0541">
      <w:pPr>
        <w:pStyle w:val="ListParagraph"/>
        <w:numPr>
          <w:ilvl w:val="0"/>
          <w:numId w:val="2"/>
        </w:numPr>
        <w:tabs>
          <w:tab w:val="left" w:pos="709"/>
          <w:tab w:val="left" w:pos="1276"/>
        </w:tabs>
        <w:spacing w:after="120"/>
        <w:ind w:left="677" w:hanging="562"/>
        <w:contextualSpacing w:val="0"/>
        <w:jc w:val="both"/>
        <w:rPr>
          <w:rFonts w:cs="Times New Roman"/>
        </w:rPr>
      </w:pPr>
      <w:ins w:id="24" w:author="Tan Yingrou" w:date="2018-05-18T14:52:00Z">
        <w:r>
          <w:rPr>
            <w:rFonts w:cs="Times New Roman"/>
          </w:rPr>
          <w:t xml:space="preserve">Click </w:t>
        </w:r>
        <w:r w:rsidRPr="00A30437">
          <w:rPr>
            <w:rStyle w:val="ButtonsChar"/>
          </w:rPr>
          <w:t>Select directory</w:t>
        </w:r>
        <w:r>
          <w:rPr>
            <w:rFonts w:cs="Times New Roman"/>
          </w:rPr>
          <w:t xml:space="preserve"> and choose</w:t>
        </w:r>
      </w:ins>
      <w:commentRangeStart w:id="25"/>
      <w:r w:rsidR="002E0E5C" w:rsidRPr="002D001E">
        <w:rPr>
          <w:rFonts w:cs="Times New Roman"/>
        </w:rPr>
        <w:t xml:space="preserve"> the folder that contains the TI</w:t>
      </w:r>
      <w:r w:rsidR="004E6A5A">
        <w:rPr>
          <w:rFonts w:cs="Times New Roman"/>
        </w:rPr>
        <w:t>F</w:t>
      </w:r>
      <w:r w:rsidR="002E0E5C" w:rsidRPr="002D001E">
        <w:rPr>
          <w:rFonts w:cs="Times New Roman"/>
        </w:rPr>
        <w:t xml:space="preserve">F files </w:t>
      </w:r>
      <w:r w:rsidR="00F45D07">
        <w:rPr>
          <w:rFonts w:cs="Times New Roman"/>
        </w:rPr>
        <w:t xml:space="preserve">(usually </w:t>
      </w:r>
      <w:r w:rsidR="00F45D07" w:rsidRPr="00F45D07">
        <w:rPr>
          <w:rStyle w:val="PathFilenamesChar"/>
        </w:rPr>
        <w:t>P0</w:t>
      </w:r>
      <w:ins w:id="26" w:author="Tan Yingrou" w:date="2018-05-10T09:57:00Z">
        <w:r w:rsidR="00270DBF">
          <w:rPr>
            <w:rStyle w:val="PathFilenamesChar"/>
          </w:rPr>
          <w:t>1</w:t>
        </w:r>
      </w:ins>
      <w:r w:rsidR="00F45D07">
        <w:rPr>
          <w:rFonts w:cs="Times New Roman"/>
        </w:rPr>
        <w:t>)</w:t>
      </w:r>
      <w:ins w:id="27" w:author="Tan Yingrou" w:date="2018-05-18T14:50:00Z">
        <w:r w:rsidR="00486394">
          <w:rPr>
            <w:rFonts w:cs="Times New Roman"/>
          </w:rPr>
          <w:t xml:space="preserve"> and press </w:t>
        </w:r>
        <w:r w:rsidR="00486394" w:rsidRPr="00486394">
          <w:rPr>
            <w:rStyle w:val="ButtonsChar"/>
          </w:rPr>
          <w:t>Done</w:t>
        </w:r>
      </w:ins>
      <w:r w:rsidR="002E0E5C" w:rsidRPr="002D001E">
        <w:rPr>
          <w:rFonts w:cs="Times New Roman"/>
        </w:rPr>
        <w:t>.</w:t>
      </w:r>
      <w:commentRangeEnd w:id="25"/>
      <w:r w:rsidR="003844A9">
        <w:rPr>
          <w:rStyle w:val="CommentReference"/>
          <w:rFonts w:asciiTheme="minorHAnsi" w:hAnsiTheme="minorHAnsi"/>
          <w:lang w:val="en-US" w:eastAsia="en-US"/>
        </w:rPr>
        <w:commentReference w:id="25"/>
      </w:r>
    </w:p>
    <w:p w14:paraId="2860494C" w14:textId="77777777" w:rsidR="009C689A" w:rsidRDefault="009C689A" w:rsidP="009C689A">
      <w:pPr>
        <w:pStyle w:val="ListParagraph"/>
        <w:tabs>
          <w:tab w:val="left" w:pos="360"/>
        </w:tabs>
        <w:ind w:left="706"/>
        <w:contextualSpacing w:val="0"/>
        <w:rPr>
          <w:rFonts w:cs="Times New Roman"/>
          <w:b/>
          <w:color w:val="FF00FF"/>
        </w:rPr>
      </w:pPr>
      <w:bookmarkStart w:id="28" w:name="_Hlk500324024"/>
      <w:r w:rsidRPr="00607539">
        <w:rPr>
          <w:rFonts w:cs="Times New Roman" w:hint="eastAsia"/>
          <w:b/>
          <w:color w:val="FF00FF"/>
        </w:rPr>
        <w:t>▲</w:t>
      </w:r>
      <w:r w:rsidRPr="00607539">
        <w:rPr>
          <w:rFonts w:cs="Times New Roman" w:hint="eastAsia"/>
          <w:b/>
          <w:color w:val="FF00FF"/>
        </w:rPr>
        <w:t>Critical ste</w:t>
      </w:r>
      <w:r>
        <w:rPr>
          <w:rFonts w:cs="Times New Roman"/>
          <w:b/>
          <w:color w:val="FF00FF"/>
        </w:rPr>
        <w:t>p</w:t>
      </w:r>
    </w:p>
    <w:p w14:paraId="2D5F87DD" w14:textId="12EEAD6F" w:rsidR="002E0E5C" w:rsidRDefault="006D0541" w:rsidP="006D0541">
      <w:pPr>
        <w:pStyle w:val="ListParagraph"/>
        <w:tabs>
          <w:tab w:val="left" w:pos="720"/>
        </w:tabs>
        <w:ind w:left="680"/>
        <w:jc w:val="both"/>
      </w:pPr>
      <w:r>
        <w:t xml:space="preserve">New files with the channel number </w:t>
      </w:r>
      <w:r w:rsidRPr="00D7371D">
        <w:rPr>
          <w:rStyle w:val="VariableChar"/>
        </w:rPr>
        <w:t>outChNumber</w:t>
      </w:r>
      <w:r w:rsidRPr="006D0541">
        <w:t xml:space="preserve"> w</w:t>
      </w:r>
      <w:r>
        <w:t xml:space="preserve">ill be created </w:t>
      </w:r>
      <w:r w:rsidR="00BE5058">
        <w:t>in</w:t>
      </w:r>
      <w:r>
        <w:t xml:space="preserve"> the same folder</w:t>
      </w:r>
      <w:r w:rsidR="00F72586">
        <w:t xml:space="preserve"> as the input path</w:t>
      </w:r>
      <w:r>
        <w:t xml:space="preserve">. Ensure that they do not have the same channel number as any other </w:t>
      </w:r>
      <w:r w:rsidR="00F72586">
        <w:t>image files within the folder</w:t>
      </w:r>
      <w:r>
        <w:t xml:space="preserve"> as they will be overwritten</w:t>
      </w:r>
      <w:r w:rsidR="00BE5058">
        <w:t xml:space="preserve"> without warning</w:t>
      </w:r>
      <w:r>
        <w:t>.</w:t>
      </w:r>
    </w:p>
    <w:bookmarkEnd w:id="28"/>
    <w:p w14:paraId="2BFEC2C8" w14:textId="77777777" w:rsidR="002E0E5C" w:rsidRPr="002D001E" w:rsidRDefault="002E0E5C" w:rsidP="002E0E5C">
      <w:pPr>
        <w:tabs>
          <w:tab w:val="left" w:pos="709"/>
          <w:tab w:val="left" w:pos="1276"/>
        </w:tabs>
        <w:jc w:val="both"/>
        <w:rPr>
          <w:rFonts w:cs="Times New Roman"/>
        </w:rPr>
      </w:pPr>
    </w:p>
    <w:p w14:paraId="0151387C" w14:textId="7720C4DC" w:rsidR="000371D9" w:rsidRPr="00246812" w:rsidRDefault="000371D9" w:rsidP="00891459">
      <w:pPr>
        <w:pStyle w:val="Heading3"/>
        <w:numPr>
          <w:ilvl w:val="0"/>
          <w:numId w:val="47"/>
        </w:numPr>
        <w:ind w:left="603" w:hanging="603"/>
        <w:rPr>
          <w:rFonts w:ascii="Times New Roman" w:hAnsi="Times New Roman" w:cs="Times New Roman"/>
          <w:sz w:val="26"/>
          <w:szCs w:val="26"/>
        </w:rPr>
      </w:pPr>
      <w:bookmarkStart w:id="29" w:name="_Toc513712388"/>
      <w:r w:rsidRPr="00246812">
        <w:rPr>
          <w:rFonts w:ascii="Times New Roman" w:hAnsi="Times New Roman" w:cs="Times New Roman"/>
          <w:sz w:val="26"/>
          <w:szCs w:val="26"/>
        </w:rPr>
        <w:t>Generate Hue, Saturation and Brightness channels</w:t>
      </w:r>
      <w:bookmarkEnd w:id="15"/>
      <w:bookmarkEnd w:id="29"/>
    </w:p>
    <w:p w14:paraId="48FA51FD" w14:textId="77777777" w:rsidR="000371D9" w:rsidRPr="003B2011" w:rsidRDefault="000371D9" w:rsidP="003B2011">
      <w:pPr>
        <w:tabs>
          <w:tab w:val="left" w:pos="709"/>
          <w:tab w:val="left" w:pos="1276"/>
        </w:tabs>
        <w:jc w:val="both"/>
        <w:rPr>
          <w:rFonts w:cs="Times New Roman"/>
        </w:rPr>
      </w:pPr>
    </w:p>
    <w:p w14:paraId="18264A78" w14:textId="513E6D24" w:rsidR="00FE1454" w:rsidRDefault="004260EC" w:rsidP="003F6B47">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Run</w:t>
      </w:r>
      <w:r w:rsidR="000371D9" w:rsidRPr="00B74C26">
        <w:rPr>
          <w:rFonts w:cs="Times New Roman"/>
        </w:rPr>
        <w:t xml:space="preserve"> the script </w:t>
      </w:r>
      <w:r w:rsidR="005B4068" w:rsidRPr="00F60B9C">
        <w:rPr>
          <w:rStyle w:val="CommentChar"/>
        </w:rPr>
        <w:t>P0</w:t>
      </w:r>
      <w:r>
        <w:rPr>
          <w:rStyle w:val="CommentChar"/>
        </w:rPr>
        <w:t>3</w:t>
      </w:r>
      <w:r w:rsidR="005B4068" w:rsidRPr="00F60B9C">
        <w:rPr>
          <w:rStyle w:val="CommentChar"/>
        </w:rPr>
        <w:t>_Generate HS</w:t>
      </w:r>
      <w:r w:rsidR="00052708" w:rsidRPr="00F60B9C">
        <w:rPr>
          <w:rStyle w:val="CommentChar"/>
        </w:rPr>
        <w:t>B</w:t>
      </w:r>
      <w:r w:rsidR="005B4068" w:rsidRPr="00F60B9C">
        <w:rPr>
          <w:rStyle w:val="CommentChar"/>
        </w:rPr>
        <w:t xml:space="preserve"> channels</w:t>
      </w:r>
      <w:r w:rsidR="00FA5D58" w:rsidRPr="00F60B9C">
        <w:rPr>
          <w:rStyle w:val="CommentChar"/>
        </w:rPr>
        <w:t>.py</w:t>
      </w:r>
      <w:r w:rsidR="000371D9" w:rsidRPr="00B74C26">
        <w:rPr>
          <w:rFonts w:cs="Times New Roman"/>
        </w:rPr>
        <w:t>.</w:t>
      </w:r>
      <w:r w:rsidR="00D20ABB">
        <w:rPr>
          <w:rFonts w:cs="Times New Roman"/>
        </w:rPr>
        <w:t xml:space="preserve"> </w:t>
      </w:r>
      <w:r w:rsidR="00FE1454">
        <w:rPr>
          <w:rFonts w:cs="Times New Roman"/>
        </w:rPr>
        <w:t xml:space="preserve">The following screenshot should show up: </w:t>
      </w:r>
    </w:p>
    <w:p w14:paraId="2E92CD09" w14:textId="7291F322" w:rsidR="00F57B0B" w:rsidRDefault="004260EC" w:rsidP="00E9557C">
      <w:pPr>
        <w:pStyle w:val="ListParagraph"/>
        <w:tabs>
          <w:tab w:val="left" w:pos="709"/>
          <w:tab w:val="left" w:pos="1276"/>
        </w:tabs>
        <w:ind w:left="677"/>
        <w:contextualSpacing w:val="0"/>
        <w:jc w:val="both"/>
        <w:rPr>
          <w:rFonts w:cs="Times New Roman"/>
        </w:rPr>
      </w:pPr>
      <w:r>
        <w:rPr>
          <w:noProof/>
          <w:lang w:val="en-US" w:eastAsia="en-US"/>
        </w:rPr>
        <w:lastRenderedPageBreak/>
        <w:drawing>
          <wp:inline distT="0" distB="0" distL="0" distR="0" wp14:anchorId="4B9DB58C" wp14:editId="1AF5AE1A">
            <wp:extent cx="5422605" cy="234979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0205" t="14604" r="24289" b="34903"/>
                    <a:stretch/>
                  </pic:blipFill>
                  <pic:spPr bwMode="auto">
                    <a:xfrm>
                      <a:off x="0" y="0"/>
                      <a:ext cx="5431416" cy="2353613"/>
                    </a:xfrm>
                    <a:prstGeom prst="rect">
                      <a:avLst/>
                    </a:prstGeom>
                    <a:ln>
                      <a:noFill/>
                    </a:ln>
                    <a:extLst>
                      <a:ext uri="{53640926-AAD7-44d8-BBD7-CCE9431645EC}">
                        <a14:shadowObscured xmlns:a14="http://schemas.microsoft.com/office/drawing/2010/main"/>
                      </a:ext>
                    </a:extLst>
                  </pic:spPr>
                </pic:pic>
              </a:graphicData>
            </a:graphic>
          </wp:inline>
        </w:drawing>
      </w:r>
    </w:p>
    <w:p w14:paraId="5C8CAC4B" w14:textId="604A7D6C" w:rsidR="004260EC" w:rsidRDefault="004260EC" w:rsidP="004260EC">
      <w:pPr>
        <w:pStyle w:val="Caption"/>
        <w:spacing w:after="0"/>
        <w:ind w:firstLine="720"/>
        <w:rPr>
          <w:rStyle w:val="PathFilenamesChar"/>
          <w:i w:val="0"/>
          <w:color w:val="auto"/>
        </w:rPr>
      </w:pPr>
      <w:r>
        <w:t>Graphical User Interface for P03</w:t>
      </w:r>
    </w:p>
    <w:p w14:paraId="290BFDF0" w14:textId="77777777" w:rsidR="00551B1D" w:rsidRPr="00AA2622" w:rsidRDefault="00551B1D" w:rsidP="00551B1D">
      <w:pPr>
        <w:pStyle w:val="ListParagraph"/>
        <w:spacing w:after="120"/>
        <w:ind w:left="706"/>
        <w:contextualSpacing w:val="0"/>
      </w:pPr>
    </w:p>
    <w:p w14:paraId="475E96DD" w14:textId="34FB8AC5" w:rsidR="00123AFB" w:rsidRPr="00123AFB" w:rsidRDefault="00D20ABB" w:rsidP="00123AFB">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 xml:space="preserve">Key in </w:t>
      </w:r>
      <w:r w:rsidR="00D0013D">
        <w:rPr>
          <w:rFonts w:cs="Times New Roman"/>
        </w:rPr>
        <w:t xml:space="preserve">the following values for the </w:t>
      </w:r>
      <w:r w:rsidR="008D3561">
        <w:rPr>
          <w:rFonts w:cs="Times New Roman"/>
        </w:rPr>
        <w:t xml:space="preserve">input </w:t>
      </w:r>
      <w:r w:rsidR="00D0013D">
        <w:rPr>
          <w:rFonts w:cs="Times New Roman"/>
        </w:rPr>
        <w:t>channel numbers</w:t>
      </w:r>
      <w:r>
        <w:rPr>
          <w:rFonts w:cs="Times New Roman"/>
        </w:rPr>
        <w:t xml:space="preserve">: </w:t>
      </w:r>
    </w:p>
    <w:p w14:paraId="6B9C5B0D" w14:textId="65F3BFC3" w:rsidR="00D20ABB" w:rsidRDefault="00D20ABB" w:rsidP="0003461F">
      <w:pPr>
        <w:pStyle w:val="ListParagraph"/>
        <w:tabs>
          <w:tab w:val="left" w:pos="709"/>
        </w:tabs>
        <w:jc w:val="both"/>
        <w:rPr>
          <w:rFonts w:cs="Times New Roman"/>
        </w:rPr>
      </w:pPr>
      <w:r w:rsidRPr="004902EC">
        <w:rPr>
          <w:rStyle w:val="VariableChar"/>
        </w:rPr>
        <w:t>inChNumberA</w:t>
      </w:r>
      <w:r w:rsidR="004902EC">
        <w:rPr>
          <w:rFonts w:cs="Times New Roman"/>
        </w:rPr>
        <w:t xml:space="preserve"> =</w:t>
      </w:r>
      <w:r w:rsidR="00D17C7D">
        <w:rPr>
          <w:rFonts w:cs="Times New Roman"/>
        </w:rPr>
        <w:t xml:space="preserve"> </w:t>
      </w:r>
      <w:r w:rsidR="004902EC" w:rsidRPr="004902EC">
        <w:rPr>
          <w:rStyle w:val="StringChar"/>
        </w:rPr>
        <w:t>"</w:t>
      </w:r>
      <w:r w:rsidR="00D17C7D" w:rsidRPr="004902EC">
        <w:rPr>
          <w:rStyle w:val="StringChar"/>
        </w:rPr>
        <w:t>02</w:t>
      </w:r>
      <w:r w:rsidR="004902EC" w:rsidRPr="004902EC">
        <w:rPr>
          <w:rStyle w:val="StringChar"/>
        </w:rPr>
        <w:t>"</w:t>
      </w:r>
      <w:r w:rsidR="000170BF">
        <w:rPr>
          <w:rStyle w:val="StringChar"/>
        </w:rPr>
        <w:t xml:space="preserve"> </w:t>
      </w:r>
      <w:r w:rsidR="000170BF" w:rsidRPr="000C0C0E">
        <w:rPr>
          <w:rStyle w:val="CommentChar"/>
        </w:rPr>
        <w:t>#</w:t>
      </w:r>
      <w:r w:rsidR="000170BF">
        <w:rPr>
          <w:rStyle w:val="CommentChar"/>
        </w:rPr>
        <w:t>’Red’</w:t>
      </w:r>
    </w:p>
    <w:p w14:paraId="7906D838" w14:textId="175E6087" w:rsidR="00D20ABB" w:rsidRDefault="00D20ABB" w:rsidP="0003461F">
      <w:pPr>
        <w:pStyle w:val="ListParagraph"/>
        <w:tabs>
          <w:tab w:val="left" w:pos="709"/>
        </w:tabs>
        <w:jc w:val="both"/>
        <w:rPr>
          <w:rFonts w:cs="Times New Roman"/>
        </w:rPr>
      </w:pPr>
      <w:r w:rsidRPr="004902EC">
        <w:rPr>
          <w:rStyle w:val="VariableChar"/>
        </w:rPr>
        <w:t>inChNumberB</w:t>
      </w:r>
      <w:r w:rsidR="004902EC">
        <w:rPr>
          <w:rFonts w:cs="Times New Roman"/>
        </w:rPr>
        <w:t xml:space="preserve"> =</w:t>
      </w:r>
      <w:r w:rsidR="00D17C7D">
        <w:rPr>
          <w:rFonts w:cs="Times New Roman"/>
        </w:rPr>
        <w:t xml:space="preserve"> </w:t>
      </w:r>
      <w:r w:rsidR="004902EC" w:rsidRPr="004902EC">
        <w:rPr>
          <w:rStyle w:val="StringChar"/>
        </w:rPr>
        <w:t>"</w:t>
      </w:r>
      <w:r w:rsidR="00250919" w:rsidRPr="004902EC">
        <w:rPr>
          <w:rStyle w:val="StringChar"/>
        </w:rPr>
        <w:t>0</w:t>
      </w:r>
      <w:r w:rsidR="001C4BD8">
        <w:rPr>
          <w:rStyle w:val="StringChar"/>
        </w:rPr>
        <w:t>1</w:t>
      </w:r>
      <w:r w:rsidR="004902EC" w:rsidRPr="004902EC">
        <w:rPr>
          <w:rStyle w:val="StringChar"/>
        </w:rPr>
        <w:t>"</w:t>
      </w:r>
      <w:r w:rsidR="000170BF">
        <w:rPr>
          <w:rStyle w:val="StringChar"/>
        </w:rPr>
        <w:t xml:space="preserve"> </w:t>
      </w:r>
      <w:r w:rsidR="000170BF" w:rsidRPr="000C0C0E">
        <w:rPr>
          <w:rStyle w:val="CommentChar"/>
        </w:rPr>
        <w:t>#</w:t>
      </w:r>
      <w:r w:rsidR="000170BF">
        <w:rPr>
          <w:rStyle w:val="CommentChar"/>
        </w:rPr>
        <w:t>’Green’</w:t>
      </w:r>
    </w:p>
    <w:p w14:paraId="592F68D8" w14:textId="352DDAEE" w:rsidR="00D20ABB" w:rsidRDefault="00D20ABB" w:rsidP="00B712B6">
      <w:pPr>
        <w:pStyle w:val="ListParagraph"/>
        <w:tabs>
          <w:tab w:val="left" w:pos="709"/>
        </w:tabs>
        <w:spacing w:after="120"/>
        <w:contextualSpacing w:val="0"/>
        <w:jc w:val="both"/>
        <w:rPr>
          <w:rStyle w:val="StringChar"/>
        </w:rPr>
      </w:pPr>
      <w:r w:rsidRPr="004902EC">
        <w:rPr>
          <w:rStyle w:val="VariableChar"/>
        </w:rPr>
        <w:t>inChNumberC</w:t>
      </w:r>
      <w:r w:rsidR="004902EC">
        <w:rPr>
          <w:rFonts w:cs="Times New Roman"/>
        </w:rPr>
        <w:t xml:space="preserve"> =</w:t>
      </w:r>
      <w:r w:rsidR="00250919">
        <w:rPr>
          <w:rFonts w:cs="Times New Roman"/>
        </w:rPr>
        <w:t xml:space="preserve"> </w:t>
      </w:r>
      <w:r w:rsidR="004902EC" w:rsidRPr="004902EC">
        <w:rPr>
          <w:rStyle w:val="StringChar"/>
        </w:rPr>
        <w:t>“</w:t>
      </w:r>
      <w:r w:rsidR="00250919" w:rsidRPr="004902EC">
        <w:rPr>
          <w:rStyle w:val="StringChar"/>
        </w:rPr>
        <w:t>0</w:t>
      </w:r>
      <w:r w:rsidR="001C4BD8">
        <w:rPr>
          <w:rStyle w:val="StringChar"/>
        </w:rPr>
        <w:t>0</w:t>
      </w:r>
      <w:r w:rsidR="004902EC" w:rsidRPr="004902EC">
        <w:rPr>
          <w:rStyle w:val="StringChar"/>
        </w:rPr>
        <w:t>”</w:t>
      </w:r>
      <w:r w:rsidR="000170BF">
        <w:rPr>
          <w:rStyle w:val="StringChar"/>
        </w:rPr>
        <w:t xml:space="preserve"> </w:t>
      </w:r>
      <w:r w:rsidR="000170BF" w:rsidRPr="000C0C0E">
        <w:rPr>
          <w:rStyle w:val="CommentChar"/>
        </w:rPr>
        <w:t>#</w:t>
      </w:r>
      <w:r w:rsidR="000170BF">
        <w:rPr>
          <w:rStyle w:val="CommentChar"/>
        </w:rPr>
        <w:t>’Blue’</w:t>
      </w:r>
    </w:p>
    <w:p w14:paraId="351ACB60" w14:textId="77777777" w:rsidR="00B712B6" w:rsidRPr="003830A4" w:rsidRDefault="00B712B6" w:rsidP="00A05FC1">
      <w:pPr>
        <w:pStyle w:val="CriticalStep"/>
        <w:ind w:left="706"/>
      </w:pPr>
      <w:r>
        <w:t>□Explanatory note</w:t>
      </w:r>
    </w:p>
    <w:p w14:paraId="7C146678" w14:textId="05E8EBFF" w:rsidR="00FB4756" w:rsidRDefault="00DA6714" w:rsidP="00D4440F">
      <w:pPr>
        <w:pStyle w:val="ListParagraph"/>
        <w:tabs>
          <w:tab w:val="left" w:pos="709"/>
        </w:tabs>
        <w:spacing w:after="120"/>
        <w:contextualSpacing w:val="0"/>
        <w:jc w:val="both"/>
      </w:pPr>
      <w:r>
        <w:t xml:space="preserve">The parameters for A, B and C are </w:t>
      </w:r>
      <w:r w:rsidR="00046BB5">
        <w:t xml:space="preserve">always </w:t>
      </w:r>
      <w:r>
        <w:t xml:space="preserve">for red, green and blue respectively. </w:t>
      </w:r>
      <w:r w:rsidR="00824FBE">
        <w:t xml:space="preserve">Thus, in this case, channel </w:t>
      </w:r>
      <w:r w:rsidR="00824FBE" w:rsidRPr="00C9145C">
        <w:rPr>
          <w:rStyle w:val="StringChar"/>
        </w:rPr>
        <w:t>“02”</w:t>
      </w:r>
      <w:r w:rsidR="00824FBE">
        <w:t xml:space="preserve"> </w:t>
      </w:r>
      <w:r w:rsidR="00C9145C">
        <w:t xml:space="preserve">(Propidium Iodide) </w:t>
      </w:r>
      <w:r w:rsidR="00824FBE">
        <w:t xml:space="preserve">is designated red, channel </w:t>
      </w:r>
      <w:r w:rsidR="00824FBE" w:rsidRPr="00C9145C">
        <w:rPr>
          <w:rStyle w:val="StringChar"/>
        </w:rPr>
        <w:t>“0</w:t>
      </w:r>
      <w:r w:rsidR="001C4BD8">
        <w:rPr>
          <w:rStyle w:val="StringChar"/>
        </w:rPr>
        <w:t>1</w:t>
      </w:r>
      <w:r w:rsidR="00824FBE" w:rsidRPr="00C9145C">
        <w:rPr>
          <w:rStyle w:val="StringChar"/>
        </w:rPr>
        <w:t>”</w:t>
      </w:r>
      <w:r w:rsidR="00824FBE">
        <w:t xml:space="preserve"> </w:t>
      </w:r>
      <w:r w:rsidR="00C9145C">
        <w:t>(</w:t>
      </w:r>
      <w:r w:rsidR="001C4BD8">
        <w:t>CFSE</w:t>
      </w:r>
      <w:r w:rsidR="00C9145C">
        <w:t xml:space="preserve">) </w:t>
      </w:r>
      <w:r w:rsidR="00824FBE">
        <w:t xml:space="preserve">is green, and channel </w:t>
      </w:r>
      <w:r w:rsidR="00824FBE" w:rsidRPr="00C9145C">
        <w:rPr>
          <w:rStyle w:val="StringChar"/>
        </w:rPr>
        <w:t>“0</w:t>
      </w:r>
      <w:r w:rsidR="001C4BD8">
        <w:rPr>
          <w:rStyle w:val="StringChar"/>
        </w:rPr>
        <w:t>0</w:t>
      </w:r>
      <w:r w:rsidR="00824FBE" w:rsidRPr="00C9145C">
        <w:rPr>
          <w:rStyle w:val="StringChar"/>
        </w:rPr>
        <w:t>”</w:t>
      </w:r>
      <w:r w:rsidR="00824FBE">
        <w:t xml:space="preserve"> </w:t>
      </w:r>
      <w:r w:rsidR="00C9145C">
        <w:t>(</w:t>
      </w:r>
      <w:r w:rsidR="001C4BD8">
        <w:t>DAPI</w:t>
      </w:r>
      <w:r w:rsidR="00C9145C">
        <w:t xml:space="preserve">) </w:t>
      </w:r>
      <w:r w:rsidR="00824FBE">
        <w:t xml:space="preserve">is blue. The assignment of </w:t>
      </w:r>
      <w:r w:rsidR="00824FBE" w:rsidRPr="00824FBE">
        <w:rPr>
          <w:lang w:val="en-US"/>
        </w:rPr>
        <w:t>colors</w:t>
      </w:r>
      <w:r w:rsidR="00824FBE">
        <w:t xml:space="preserve"> is purely cosmetic</w:t>
      </w:r>
      <w:r w:rsidR="001C4BD8">
        <w:t xml:space="preserve">, but we used here </w:t>
      </w:r>
      <w:r w:rsidR="00ED4D2A">
        <w:t xml:space="preserve">an </w:t>
      </w:r>
      <w:r w:rsidR="00B32270">
        <w:t>assignment</w:t>
      </w:r>
      <w:r w:rsidR="001C4BD8">
        <w:t xml:space="preserve"> that match</w:t>
      </w:r>
      <w:r w:rsidR="00ED4D2A">
        <w:t>ed</w:t>
      </w:r>
      <w:r w:rsidR="001C4BD8">
        <w:t xml:space="preserve"> the </w:t>
      </w:r>
      <w:r w:rsidR="00ED4D2A">
        <w:t xml:space="preserve">actual </w:t>
      </w:r>
      <w:r w:rsidR="001C4BD8">
        <w:t>dye</w:t>
      </w:r>
      <w:r w:rsidR="00ED4D2A">
        <w:t xml:space="preserve"> colors</w:t>
      </w:r>
      <w:r w:rsidR="001C4BD8">
        <w:t>.</w:t>
      </w:r>
    </w:p>
    <w:p w14:paraId="53B25B18" w14:textId="77777777" w:rsidR="00DA7F31" w:rsidRPr="00C9145C" w:rsidRDefault="00DA7F31" w:rsidP="00D4440F">
      <w:pPr>
        <w:pStyle w:val="ListParagraph"/>
        <w:tabs>
          <w:tab w:val="left" w:pos="709"/>
        </w:tabs>
        <w:spacing w:after="120"/>
        <w:contextualSpacing w:val="0"/>
        <w:jc w:val="both"/>
        <w:rPr>
          <w:rFonts w:cs="Times New Roman"/>
        </w:rPr>
      </w:pPr>
    </w:p>
    <w:p w14:paraId="2BB6C5C9" w14:textId="2B0C9F06" w:rsidR="008D3561" w:rsidRPr="00123AFB" w:rsidRDefault="008D3561" w:rsidP="00123AFB">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Set the scale factors for the input channels using the following values:</w:t>
      </w:r>
    </w:p>
    <w:p w14:paraId="38155444" w14:textId="77777777" w:rsidR="00616739" w:rsidRPr="00616739" w:rsidRDefault="00616739" w:rsidP="0003461F">
      <w:pPr>
        <w:pStyle w:val="ListParagraph"/>
        <w:tabs>
          <w:tab w:val="left" w:pos="709"/>
          <w:tab w:val="left" w:pos="1276"/>
        </w:tabs>
        <w:jc w:val="both"/>
        <w:rPr>
          <w:rFonts w:cs="Times New Roman"/>
        </w:rPr>
      </w:pPr>
      <w:r w:rsidRPr="004902EC">
        <w:rPr>
          <w:rStyle w:val="VariableChar"/>
        </w:rPr>
        <w:t>sfA</w:t>
      </w:r>
      <w:r w:rsidRPr="00616739">
        <w:rPr>
          <w:rFonts w:cs="Times New Roman"/>
        </w:rPr>
        <w:t xml:space="preserve"> = </w:t>
      </w:r>
      <w:r w:rsidRPr="004902EC">
        <w:rPr>
          <w:rStyle w:val="FloatChar"/>
        </w:rPr>
        <w:t>1.0</w:t>
      </w:r>
    </w:p>
    <w:p w14:paraId="254E9609" w14:textId="77777777" w:rsidR="00616739" w:rsidRPr="00616739" w:rsidRDefault="00616739" w:rsidP="0003461F">
      <w:pPr>
        <w:pStyle w:val="ListParagraph"/>
        <w:tabs>
          <w:tab w:val="left" w:pos="709"/>
          <w:tab w:val="left" w:pos="1276"/>
        </w:tabs>
        <w:jc w:val="both"/>
        <w:rPr>
          <w:rFonts w:cs="Times New Roman"/>
        </w:rPr>
      </w:pPr>
      <w:r w:rsidRPr="004902EC">
        <w:rPr>
          <w:rStyle w:val="VariableChar"/>
        </w:rPr>
        <w:t>sfB</w:t>
      </w:r>
      <w:r w:rsidRPr="00616739">
        <w:rPr>
          <w:rFonts w:cs="Times New Roman"/>
        </w:rPr>
        <w:t xml:space="preserve"> = </w:t>
      </w:r>
      <w:r w:rsidRPr="004902EC">
        <w:rPr>
          <w:rStyle w:val="FloatChar"/>
        </w:rPr>
        <w:t>1.0</w:t>
      </w:r>
    </w:p>
    <w:p w14:paraId="15B423CE" w14:textId="52DEAF3C" w:rsidR="008D3561" w:rsidRDefault="00616739" w:rsidP="0003461F">
      <w:pPr>
        <w:pStyle w:val="ListParagraph"/>
        <w:tabs>
          <w:tab w:val="left" w:pos="709"/>
          <w:tab w:val="left" w:pos="1276"/>
        </w:tabs>
        <w:jc w:val="both"/>
        <w:rPr>
          <w:rFonts w:cs="Times New Roman"/>
        </w:rPr>
      </w:pPr>
      <w:r w:rsidRPr="004902EC">
        <w:rPr>
          <w:rStyle w:val="VariableChar"/>
        </w:rPr>
        <w:t>sfC</w:t>
      </w:r>
      <w:r w:rsidRPr="00616739">
        <w:rPr>
          <w:rFonts w:cs="Times New Roman"/>
        </w:rPr>
        <w:t xml:space="preserve"> = </w:t>
      </w:r>
      <w:r w:rsidRPr="004902EC">
        <w:rPr>
          <w:rStyle w:val="FloatChar"/>
        </w:rPr>
        <w:t>1.0</w:t>
      </w:r>
    </w:p>
    <w:p w14:paraId="35AC01C8" w14:textId="77777777" w:rsidR="00FB4756" w:rsidRPr="00C9145C" w:rsidRDefault="00FB4756" w:rsidP="00C9145C">
      <w:pPr>
        <w:tabs>
          <w:tab w:val="left" w:pos="709"/>
          <w:tab w:val="left" w:pos="1276"/>
        </w:tabs>
        <w:jc w:val="both"/>
        <w:rPr>
          <w:rFonts w:cs="Times New Roman"/>
        </w:rPr>
      </w:pPr>
    </w:p>
    <w:p w14:paraId="0AC08E78" w14:textId="73BFF9C3" w:rsidR="00FE1454" w:rsidRPr="00123AFB" w:rsidRDefault="002021ED" w:rsidP="006C1A67">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 xml:space="preserve">Set the </w:t>
      </w:r>
      <w:r w:rsidR="00E40A85">
        <w:rPr>
          <w:rFonts w:cs="Times New Roman"/>
        </w:rPr>
        <w:t>minimum and maximum values</w:t>
      </w:r>
      <w:r>
        <w:rPr>
          <w:rFonts w:cs="Times New Roman"/>
        </w:rPr>
        <w:t xml:space="preserve"> for the input channels using the following values:</w:t>
      </w:r>
    </w:p>
    <w:p w14:paraId="4565BD8B" w14:textId="77777777" w:rsidR="00E40A85" w:rsidRPr="00E40A85" w:rsidRDefault="00E40A85" w:rsidP="006C1A67">
      <w:pPr>
        <w:pStyle w:val="ListParagraph"/>
        <w:tabs>
          <w:tab w:val="left" w:pos="720"/>
        </w:tabs>
        <w:jc w:val="both"/>
        <w:rPr>
          <w:rFonts w:cs="Times New Roman"/>
        </w:rPr>
      </w:pPr>
      <w:r w:rsidRPr="008642ED">
        <w:rPr>
          <w:rStyle w:val="VariableChar"/>
        </w:rPr>
        <w:t>minA</w:t>
      </w:r>
      <w:r w:rsidRPr="00E40A85">
        <w:rPr>
          <w:rFonts w:cs="Times New Roman"/>
        </w:rPr>
        <w:t xml:space="preserve"> = </w:t>
      </w:r>
      <w:r w:rsidRPr="008642ED">
        <w:rPr>
          <w:rStyle w:val="IntegerChar"/>
        </w:rPr>
        <w:t>50</w:t>
      </w:r>
    </w:p>
    <w:p w14:paraId="6B255E87" w14:textId="77777777" w:rsidR="00E40A85" w:rsidRPr="00E40A85" w:rsidRDefault="00E40A85" w:rsidP="0003461F">
      <w:pPr>
        <w:pStyle w:val="ListParagraph"/>
        <w:tabs>
          <w:tab w:val="left" w:pos="709"/>
        </w:tabs>
        <w:jc w:val="both"/>
        <w:rPr>
          <w:rFonts w:cs="Times New Roman"/>
        </w:rPr>
      </w:pPr>
      <w:r w:rsidRPr="008642ED">
        <w:rPr>
          <w:rStyle w:val="VariableChar"/>
        </w:rPr>
        <w:t>maxA</w:t>
      </w:r>
      <w:r w:rsidRPr="00E40A85">
        <w:rPr>
          <w:rFonts w:cs="Times New Roman"/>
        </w:rPr>
        <w:t xml:space="preserve"> = </w:t>
      </w:r>
      <w:r w:rsidRPr="008642ED">
        <w:rPr>
          <w:rStyle w:val="IntegerChar"/>
        </w:rPr>
        <w:t>3500</w:t>
      </w:r>
    </w:p>
    <w:p w14:paraId="13A84380" w14:textId="5DCF167F" w:rsidR="00E40A85" w:rsidRPr="00E40A85" w:rsidRDefault="00E40A85" w:rsidP="0003461F">
      <w:pPr>
        <w:pStyle w:val="ListParagraph"/>
        <w:tabs>
          <w:tab w:val="left" w:pos="709"/>
        </w:tabs>
        <w:jc w:val="both"/>
        <w:rPr>
          <w:rFonts w:cs="Times New Roman"/>
        </w:rPr>
      </w:pPr>
      <w:r w:rsidRPr="008642ED">
        <w:rPr>
          <w:rStyle w:val="VariableChar"/>
        </w:rPr>
        <w:t>minB</w:t>
      </w:r>
      <w:r w:rsidRPr="00E40A85">
        <w:rPr>
          <w:rFonts w:cs="Times New Roman"/>
        </w:rPr>
        <w:t xml:space="preserve"> = </w:t>
      </w:r>
      <w:r w:rsidRPr="008642ED">
        <w:rPr>
          <w:rStyle w:val="IntegerChar"/>
        </w:rPr>
        <w:t>220</w:t>
      </w:r>
    </w:p>
    <w:p w14:paraId="3932530D" w14:textId="77777777" w:rsidR="00E40A85" w:rsidRPr="00E40A85" w:rsidRDefault="00E40A85" w:rsidP="0003461F">
      <w:pPr>
        <w:pStyle w:val="ListParagraph"/>
        <w:tabs>
          <w:tab w:val="left" w:pos="709"/>
        </w:tabs>
        <w:jc w:val="both"/>
        <w:rPr>
          <w:rFonts w:cs="Times New Roman"/>
        </w:rPr>
      </w:pPr>
      <w:r w:rsidRPr="008642ED">
        <w:rPr>
          <w:rStyle w:val="VariableChar"/>
        </w:rPr>
        <w:t>maxB</w:t>
      </w:r>
      <w:r w:rsidRPr="00E40A85">
        <w:rPr>
          <w:rFonts w:cs="Times New Roman"/>
        </w:rPr>
        <w:t xml:space="preserve"> = </w:t>
      </w:r>
      <w:r w:rsidRPr="008642ED">
        <w:rPr>
          <w:rStyle w:val="IntegerChar"/>
        </w:rPr>
        <w:t>3000</w:t>
      </w:r>
    </w:p>
    <w:p w14:paraId="5AA8F37C" w14:textId="77777777" w:rsidR="00E40A85" w:rsidRPr="00E40A85" w:rsidRDefault="00E40A85" w:rsidP="0003461F">
      <w:pPr>
        <w:pStyle w:val="ListParagraph"/>
        <w:tabs>
          <w:tab w:val="left" w:pos="709"/>
        </w:tabs>
        <w:jc w:val="both"/>
        <w:rPr>
          <w:rFonts w:cs="Times New Roman"/>
        </w:rPr>
      </w:pPr>
      <w:r w:rsidRPr="008642ED">
        <w:rPr>
          <w:rStyle w:val="VariableChar"/>
        </w:rPr>
        <w:t>minC</w:t>
      </w:r>
      <w:r w:rsidRPr="00E40A85">
        <w:rPr>
          <w:rFonts w:cs="Times New Roman"/>
        </w:rPr>
        <w:t xml:space="preserve"> = </w:t>
      </w:r>
      <w:r w:rsidRPr="008642ED">
        <w:rPr>
          <w:rStyle w:val="IntegerChar"/>
        </w:rPr>
        <w:t>150</w:t>
      </w:r>
    </w:p>
    <w:p w14:paraId="06A26830" w14:textId="30C75DDB" w:rsidR="000371D9" w:rsidRDefault="00E40A85" w:rsidP="00D4440F">
      <w:pPr>
        <w:pStyle w:val="ListParagraph"/>
        <w:tabs>
          <w:tab w:val="left" w:pos="709"/>
        </w:tabs>
        <w:jc w:val="both"/>
        <w:rPr>
          <w:rStyle w:val="IntegerChar"/>
        </w:rPr>
      </w:pPr>
      <w:r w:rsidRPr="008642ED">
        <w:rPr>
          <w:rStyle w:val="VariableChar"/>
        </w:rPr>
        <w:t>maxC</w:t>
      </w:r>
      <w:r w:rsidRPr="00E40A85">
        <w:rPr>
          <w:rFonts w:cs="Times New Roman"/>
        </w:rPr>
        <w:t xml:space="preserve"> = </w:t>
      </w:r>
      <w:r w:rsidRPr="008642ED">
        <w:rPr>
          <w:rStyle w:val="IntegerChar"/>
        </w:rPr>
        <w:t>3500</w:t>
      </w:r>
    </w:p>
    <w:p w14:paraId="6B68761E" w14:textId="77777777" w:rsidR="00D4440F" w:rsidRPr="00D4440F" w:rsidRDefault="00D4440F" w:rsidP="00D4440F">
      <w:pPr>
        <w:pStyle w:val="ListParagraph"/>
        <w:tabs>
          <w:tab w:val="left" w:pos="709"/>
        </w:tabs>
        <w:jc w:val="both"/>
        <w:rPr>
          <w:rFonts w:cs="Times New Roman"/>
        </w:rPr>
      </w:pPr>
    </w:p>
    <w:p w14:paraId="46E6F6D5" w14:textId="543BB05D" w:rsidR="00BC0B6F" w:rsidRPr="005B5DE0" w:rsidRDefault="00BC0B6F" w:rsidP="005B5DE0">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Keep the ou</w:t>
      </w:r>
      <w:r w:rsidR="000A5F87">
        <w:rPr>
          <w:rFonts w:cs="Times New Roman"/>
        </w:rPr>
        <w:t>tput channel numbers as follows, and save the script before closing it.</w:t>
      </w:r>
    </w:p>
    <w:p w14:paraId="5F74888E" w14:textId="1845892E" w:rsidR="00BC0B6F" w:rsidRPr="00BC0B6F" w:rsidRDefault="00BC0B6F" w:rsidP="00425317">
      <w:pPr>
        <w:pStyle w:val="ListParagraph"/>
        <w:tabs>
          <w:tab w:val="left" w:pos="709"/>
          <w:tab w:val="left" w:pos="1276"/>
        </w:tabs>
        <w:jc w:val="both"/>
        <w:rPr>
          <w:rFonts w:cs="Times New Roman"/>
        </w:rPr>
      </w:pPr>
      <w:r w:rsidRPr="005B5DE0">
        <w:rPr>
          <w:rStyle w:val="VariableChar"/>
        </w:rPr>
        <w:t>outChNumberH</w:t>
      </w:r>
      <w:r w:rsidRPr="00BC0B6F">
        <w:rPr>
          <w:rFonts w:cs="Times New Roman"/>
        </w:rPr>
        <w:t xml:space="preserve"> = </w:t>
      </w:r>
      <w:r w:rsidR="005B5DE0">
        <w:rPr>
          <w:rStyle w:val="StringChar"/>
        </w:rPr>
        <w:t>“</w:t>
      </w:r>
      <w:r w:rsidRPr="005B5DE0">
        <w:rPr>
          <w:rStyle w:val="StringChar"/>
        </w:rPr>
        <w:t>67</w:t>
      </w:r>
      <w:r w:rsidR="005B5DE0">
        <w:rPr>
          <w:rStyle w:val="StringChar"/>
        </w:rPr>
        <w:t>”</w:t>
      </w:r>
      <w:r w:rsidR="000C0C0E">
        <w:rPr>
          <w:rStyle w:val="StringChar"/>
        </w:rPr>
        <w:t xml:space="preserve"> </w:t>
      </w:r>
      <w:r w:rsidR="000C0C0E" w:rsidRPr="000C0C0E">
        <w:rPr>
          <w:rStyle w:val="CommentChar"/>
        </w:rPr>
        <w:t>#Hue</w:t>
      </w:r>
    </w:p>
    <w:p w14:paraId="14A7A753" w14:textId="7F71A778" w:rsidR="00BC0B6F" w:rsidRPr="00BC0B6F" w:rsidRDefault="00BC0B6F" w:rsidP="00BC0B6F">
      <w:pPr>
        <w:pStyle w:val="ListParagraph"/>
        <w:tabs>
          <w:tab w:val="left" w:pos="709"/>
          <w:tab w:val="left" w:pos="1276"/>
        </w:tabs>
        <w:jc w:val="both"/>
        <w:rPr>
          <w:rFonts w:cs="Times New Roman"/>
        </w:rPr>
      </w:pPr>
      <w:r w:rsidRPr="005B5DE0">
        <w:rPr>
          <w:rStyle w:val="VariableChar"/>
        </w:rPr>
        <w:t>outChNumberS</w:t>
      </w:r>
      <w:r w:rsidRPr="00BC0B6F">
        <w:rPr>
          <w:rFonts w:cs="Times New Roman"/>
        </w:rPr>
        <w:t xml:space="preserve"> = </w:t>
      </w:r>
      <w:r w:rsidR="005B5DE0">
        <w:rPr>
          <w:rStyle w:val="StringChar"/>
        </w:rPr>
        <w:t>“</w:t>
      </w:r>
      <w:r w:rsidRPr="005B5DE0">
        <w:rPr>
          <w:rStyle w:val="StringChar"/>
        </w:rPr>
        <w:t>66</w:t>
      </w:r>
      <w:r w:rsidR="005B5DE0">
        <w:rPr>
          <w:rStyle w:val="StringChar"/>
        </w:rPr>
        <w:t>”</w:t>
      </w:r>
      <w:r w:rsidR="000C0C0E">
        <w:rPr>
          <w:rStyle w:val="StringChar"/>
        </w:rPr>
        <w:t xml:space="preserve"> </w:t>
      </w:r>
      <w:r w:rsidR="000C0C0E" w:rsidRPr="000C0C0E">
        <w:rPr>
          <w:rStyle w:val="CommentChar"/>
        </w:rPr>
        <w:t>#Saturation</w:t>
      </w:r>
    </w:p>
    <w:p w14:paraId="31E91E81" w14:textId="578FA3BD" w:rsidR="00BC0B6F" w:rsidRDefault="00BC0B6F" w:rsidP="00BC0B6F">
      <w:pPr>
        <w:pStyle w:val="ListParagraph"/>
        <w:tabs>
          <w:tab w:val="left" w:pos="709"/>
          <w:tab w:val="left" w:pos="1276"/>
        </w:tabs>
        <w:jc w:val="both"/>
        <w:rPr>
          <w:rFonts w:cs="Times New Roman"/>
        </w:rPr>
      </w:pPr>
      <w:r w:rsidRPr="005B5DE0">
        <w:rPr>
          <w:rStyle w:val="VariableChar"/>
        </w:rPr>
        <w:t>outChNumber</w:t>
      </w:r>
      <w:r w:rsidR="000C0C0E">
        <w:rPr>
          <w:rStyle w:val="VariableChar"/>
        </w:rPr>
        <w:t>B</w:t>
      </w:r>
      <w:r w:rsidRPr="00BC0B6F">
        <w:rPr>
          <w:rFonts w:cs="Times New Roman"/>
        </w:rPr>
        <w:t xml:space="preserve"> = </w:t>
      </w:r>
      <w:r w:rsidR="005B5DE0">
        <w:rPr>
          <w:rStyle w:val="StringChar"/>
        </w:rPr>
        <w:t>“</w:t>
      </w:r>
      <w:r w:rsidRPr="005B5DE0">
        <w:rPr>
          <w:rStyle w:val="StringChar"/>
        </w:rPr>
        <w:t>65</w:t>
      </w:r>
      <w:r w:rsidR="005B5DE0">
        <w:rPr>
          <w:rStyle w:val="StringChar"/>
        </w:rPr>
        <w:t>”</w:t>
      </w:r>
      <w:r w:rsidR="000C0C0E" w:rsidRPr="000C0C0E">
        <w:rPr>
          <w:rStyle w:val="StringChar"/>
        </w:rPr>
        <w:t xml:space="preserve"> </w:t>
      </w:r>
      <w:r w:rsidR="000C0C0E" w:rsidRPr="000C0C0E">
        <w:rPr>
          <w:rStyle w:val="CommentChar"/>
        </w:rPr>
        <w:t>#Brightness</w:t>
      </w:r>
    </w:p>
    <w:p w14:paraId="603DE83C" w14:textId="77777777" w:rsidR="00E678C2" w:rsidRDefault="00E678C2" w:rsidP="00CA216A">
      <w:pPr>
        <w:pStyle w:val="ListParagraph"/>
        <w:rPr>
          <w:rFonts w:cs="Times New Roman"/>
        </w:rPr>
      </w:pPr>
    </w:p>
    <w:p w14:paraId="7325F8E1" w14:textId="6CE471E3" w:rsidR="00FD17D1" w:rsidRDefault="00785EE4" w:rsidP="0070323F">
      <w:pPr>
        <w:pStyle w:val="ListParagraph"/>
        <w:numPr>
          <w:ilvl w:val="0"/>
          <w:numId w:val="2"/>
        </w:numPr>
        <w:tabs>
          <w:tab w:val="left" w:pos="720"/>
          <w:tab w:val="left" w:pos="1276"/>
        </w:tabs>
        <w:spacing w:after="120"/>
        <w:contextualSpacing w:val="0"/>
        <w:rPr>
          <w:rStyle w:val="PathFilenamesChar"/>
          <w:b/>
          <w:bCs/>
          <w:i w:val="0"/>
          <w:color w:val="auto"/>
          <w:sz w:val="18"/>
          <w:szCs w:val="18"/>
        </w:rPr>
      </w:pPr>
      <w:r>
        <w:rPr>
          <w:rFonts w:cs="Times New Roman"/>
        </w:rPr>
        <w:t xml:space="preserve">Click </w:t>
      </w:r>
      <w:r w:rsidR="006603B5">
        <w:rPr>
          <w:rStyle w:val="ButtonsChar"/>
        </w:rPr>
        <w:t>Select directory</w:t>
      </w:r>
      <w:r w:rsidR="006603B5">
        <w:rPr>
          <w:rFonts w:cs="Times New Roman"/>
        </w:rPr>
        <w:t xml:space="preserve"> </w:t>
      </w:r>
      <w:r>
        <w:rPr>
          <w:rFonts w:cs="Times New Roman"/>
        </w:rPr>
        <w:t xml:space="preserve">and choose the file path for </w:t>
      </w:r>
      <w:r w:rsidR="00401F91" w:rsidRPr="00FF7A15">
        <w:rPr>
          <w:rStyle w:val="PathFilenamesChar"/>
        </w:rPr>
        <w:t>C:\Users\Lenovo\Desktop\Data\</w:t>
      </w:r>
      <w:r w:rsidR="00401F91">
        <w:rPr>
          <w:rStyle w:val="PathFilenamesChar"/>
        </w:rPr>
        <w:t>TIFF\P01_Renamed TIFs</w:t>
      </w:r>
      <w:r w:rsidR="00401F91" w:rsidRPr="00401F91">
        <w:rPr>
          <w:rStyle w:val="PathFilenamesChar"/>
          <w:i w:val="0"/>
          <w:color w:val="auto"/>
        </w:rPr>
        <w:t>.</w:t>
      </w:r>
    </w:p>
    <w:p w14:paraId="3C4AC432" w14:textId="70596251" w:rsidR="004F3FCF" w:rsidRDefault="003B3F1F" w:rsidP="002860D3">
      <w:pPr>
        <w:pStyle w:val="ListParagraph"/>
        <w:numPr>
          <w:ilvl w:val="0"/>
          <w:numId w:val="2"/>
        </w:numPr>
        <w:tabs>
          <w:tab w:val="left" w:pos="720"/>
          <w:tab w:val="left" w:pos="1276"/>
        </w:tabs>
        <w:spacing w:after="120"/>
        <w:ind w:left="677" w:hanging="562"/>
        <w:contextualSpacing w:val="0"/>
        <w:jc w:val="both"/>
        <w:rPr>
          <w:rStyle w:val="PathFilenamesChar"/>
          <w:i w:val="0"/>
          <w:color w:val="auto"/>
        </w:rPr>
      </w:pPr>
      <w:r>
        <w:rPr>
          <w:rStyle w:val="PathFilenamesChar"/>
          <w:i w:val="0"/>
          <w:color w:val="auto"/>
        </w:rPr>
        <w:lastRenderedPageBreak/>
        <w:t>The foll</w:t>
      </w:r>
      <w:r w:rsidR="007B34A5">
        <w:rPr>
          <w:rStyle w:val="PathFilenamesChar"/>
          <w:i w:val="0"/>
          <w:color w:val="auto"/>
        </w:rPr>
        <w:t xml:space="preserve">owing </w:t>
      </w:r>
      <w:r w:rsidR="006B78A5">
        <w:rPr>
          <w:rStyle w:val="PathFilenamesChar"/>
          <w:i w:val="0"/>
          <w:color w:val="auto"/>
        </w:rPr>
        <w:t>command window</w:t>
      </w:r>
      <w:r w:rsidR="007B34A5">
        <w:rPr>
          <w:rStyle w:val="PathFilenamesChar"/>
          <w:i w:val="0"/>
          <w:color w:val="auto"/>
        </w:rPr>
        <w:t xml:space="preserve"> should appear</w:t>
      </w:r>
      <w:r w:rsidR="00AE0291">
        <w:rPr>
          <w:rStyle w:val="PathFilenamesChar"/>
          <w:i w:val="0"/>
          <w:color w:val="auto"/>
        </w:rPr>
        <w:t>. C</w:t>
      </w:r>
      <w:r w:rsidR="007B34A5">
        <w:rPr>
          <w:rStyle w:val="PathFilenamesChar"/>
          <w:i w:val="0"/>
          <w:color w:val="auto"/>
        </w:rPr>
        <w:t xml:space="preserve">lose the </w:t>
      </w:r>
      <w:r w:rsidR="00FA23FC">
        <w:rPr>
          <w:rStyle w:val="PathFilenamesChar"/>
          <w:i w:val="0"/>
          <w:color w:val="auto"/>
        </w:rPr>
        <w:t xml:space="preserve">command </w:t>
      </w:r>
      <w:r w:rsidR="006B78A5">
        <w:rPr>
          <w:rStyle w:val="PathFilenamesChar"/>
          <w:i w:val="0"/>
          <w:color w:val="auto"/>
        </w:rPr>
        <w:t>window</w:t>
      </w:r>
      <w:r w:rsidR="007B34A5">
        <w:rPr>
          <w:rStyle w:val="PathFilenamesChar"/>
          <w:i w:val="0"/>
          <w:color w:val="auto"/>
        </w:rPr>
        <w:t>.</w:t>
      </w:r>
    </w:p>
    <w:p w14:paraId="6E5B3565" w14:textId="7C68B79A" w:rsidR="002860D3" w:rsidRDefault="009313AF" w:rsidP="00E9557C">
      <w:pPr>
        <w:pStyle w:val="ListParagraph"/>
        <w:tabs>
          <w:tab w:val="left" w:pos="720"/>
          <w:tab w:val="left" w:pos="1276"/>
        </w:tabs>
        <w:ind w:left="677"/>
        <w:contextualSpacing w:val="0"/>
        <w:jc w:val="both"/>
        <w:rPr>
          <w:rStyle w:val="PathFilenamesChar"/>
          <w:i w:val="0"/>
          <w:color w:val="auto"/>
        </w:rPr>
      </w:pPr>
      <w:ins w:id="30" w:author="Tan Yingrou" w:date="2018-05-10T10:21:00Z">
        <w:r w:rsidRPr="009313AF">
          <w:rPr>
            <w:noProof/>
          </w:rPr>
          <w:t xml:space="preserve"> </w:t>
        </w:r>
      </w:ins>
      <w:r>
        <w:rPr>
          <w:noProof/>
          <w:lang w:val="en-US" w:eastAsia="en-US"/>
        </w:rPr>
        <w:drawing>
          <wp:inline distT="0" distB="0" distL="0" distR="0" wp14:anchorId="0ECCC3B2" wp14:editId="5A518EB3">
            <wp:extent cx="5231219" cy="2965726"/>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r="1006"/>
                    <a:stretch/>
                  </pic:blipFill>
                  <pic:spPr bwMode="auto">
                    <a:xfrm>
                      <a:off x="0" y="0"/>
                      <a:ext cx="5231987" cy="2966162"/>
                    </a:xfrm>
                    <a:prstGeom prst="rect">
                      <a:avLst/>
                    </a:prstGeom>
                    <a:ln>
                      <a:noFill/>
                    </a:ln>
                    <a:extLst>
                      <a:ext uri="{53640926-AAD7-44d8-BBD7-CCE9431645EC}">
                        <a14:shadowObscured xmlns:a14="http://schemas.microsoft.com/office/drawing/2010/main"/>
                      </a:ext>
                    </a:extLst>
                  </pic:spPr>
                </pic:pic>
              </a:graphicData>
            </a:graphic>
          </wp:inline>
        </w:drawing>
      </w:r>
    </w:p>
    <w:p w14:paraId="53DA5B13" w14:textId="58589909" w:rsidR="002860D3" w:rsidRDefault="00A55938" w:rsidP="002860D3">
      <w:pPr>
        <w:pStyle w:val="Caption"/>
        <w:ind w:firstLine="720"/>
      </w:pPr>
      <w:r>
        <w:t>Output command window</w:t>
      </w:r>
      <w:r w:rsidR="002860D3">
        <w:t xml:space="preserve"> from script P0</w:t>
      </w:r>
      <w:r w:rsidR="009313AF">
        <w:t>3</w:t>
      </w:r>
    </w:p>
    <w:p w14:paraId="7AE4C915" w14:textId="77777777" w:rsidR="002860D3" w:rsidRPr="00AA2622" w:rsidRDefault="002860D3" w:rsidP="002860D3">
      <w:pPr>
        <w:pStyle w:val="ListParagraph"/>
        <w:spacing w:after="120"/>
        <w:ind w:left="706"/>
        <w:contextualSpacing w:val="0"/>
      </w:pPr>
    </w:p>
    <w:p w14:paraId="5E2041FD" w14:textId="25AF7C00" w:rsidR="004D65A3" w:rsidRPr="00670221" w:rsidRDefault="004D65A3" w:rsidP="00D41F53">
      <w:pPr>
        <w:pStyle w:val="ListParagraph"/>
        <w:numPr>
          <w:ilvl w:val="0"/>
          <w:numId w:val="2"/>
        </w:numPr>
        <w:tabs>
          <w:tab w:val="left" w:pos="709"/>
          <w:tab w:val="left" w:pos="1276"/>
        </w:tabs>
        <w:spacing w:after="120"/>
        <w:contextualSpacing w:val="0"/>
        <w:rPr>
          <w:rStyle w:val="PathFilenamesChar"/>
          <w:b/>
          <w:bCs/>
          <w:i w:val="0"/>
          <w:color w:val="auto"/>
          <w:sz w:val="18"/>
          <w:szCs w:val="18"/>
        </w:rPr>
      </w:pPr>
      <w:r>
        <w:rPr>
          <w:rStyle w:val="PathFilenamesChar"/>
          <w:i w:val="0"/>
          <w:color w:val="auto"/>
        </w:rPr>
        <w:t xml:space="preserve">A new subfolder </w:t>
      </w:r>
      <w:r w:rsidR="00D776C1" w:rsidRPr="00FF00D6">
        <w:rPr>
          <w:rStyle w:val="PathFilenamesChar"/>
        </w:rPr>
        <w:t>P0</w:t>
      </w:r>
      <w:r w:rsidR="00D776C1">
        <w:rPr>
          <w:rStyle w:val="PathFilenamesChar"/>
        </w:rPr>
        <w:t>3</w:t>
      </w:r>
      <w:r w:rsidRPr="00FF00D6">
        <w:rPr>
          <w:rStyle w:val="PathFilenamesChar"/>
        </w:rPr>
        <w:t>_HS</w:t>
      </w:r>
      <w:r w:rsidR="00933F92">
        <w:rPr>
          <w:rStyle w:val="PathFilenamesChar"/>
        </w:rPr>
        <w:t>B</w:t>
      </w:r>
      <w:r>
        <w:rPr>
          <w:rStyle w:val="PathFilenamesChar"/>
          <w:i w:val="0"/>
          <w:color w:val="auto"/>
        </w:rPr>
        <w:t xml:space="preserve"> </w:t>
      </w:r>
      <w:r w:rsidR="006C796E">
        <w:rPr>
          <w:rStyle w:val="PathFilenamesChar"/>
          <w:i w:val="0"/>
          <w:color w:val="auto"/>
        </w:rPr>
        <w:t xml:space="preserve">containing the log file and TIFF files of the </w:t>
      </w:r>
      <w:r w:rsidR="007413A5">
        <w:rPr>
          <w:rStyle w:val="CommentChar"/>
        </w:rPr>
        <w:t>H</w:t>
      </w:r>
      <w:r w:rsidR="006C796E" w:rsidRPr="007413A5">
        <w:rPr>
          <w:rStyle w:val="CommentChar"/>
        </w:rPr>
        <w:t>ue</w:t>
      </w:r>
      <w:r w:rsidR="00C207D7">
        <w:rPr>
          <w:rStyle w:val="CommentChar"/>
        </w:rPr>
        <w:t xml:space="preserve"> </w:t>
      </w:r>
      <w:r w:rsidR="00C207D7" w:rsidRPr="00632822">
        <w:t>(</w:t>
      </w:r>
      <w:r w:rsidR="00632822">
        <w:rPr>
          <w:rStyle w:val="StringChar"/>
        </w:rPr>
        <w:t>“c</w:t>
      </w:r>
      <w:r w:rsidR="00C207D7" w:rsidRPr="00632822">
        <w:rPr>
          <w:rStyle w:val="StringChar"/>
        </w:rPr>
        <w:t>67</w:t>
      </w:r>
      <w:r w:rsidR="00632822">
        <w:rPr>
          <w:rStyle w:val="StringChar"/>
        </w:rPr>
        <w:t>”</w:t>
      </w:r>
      <w:r w:rsidR="00C207D7" w:rsidRPr="00632822">
        <w:t>)</w:t>
      </w:r>
      <w:r w:rsidR="006C796E" w:rsidRPr="00632822">
        <w:t>,</w:t>
      </w:r>
      <w:r w:rsidR="006C796E">
        <w:rPr>
          <w:rStyle w:val="PathFilenamesChar"/>
          <w:i w:val="0"/>
          <w:color w:val="auto"/>
        </w:rPr>
        <w:t xml:space="preserve"> </w:t>
      </w:r>
      <w:r w:rsidR="007413A5" w:rsidRPr="00C207D7">
        <w:rPr>
          <w:rStyle w:val="CommentChar"/>
        </w:rPr>
        <w:t>S</w:t>
      </w:r>
      <w:r w:rsidR="006C796E" w:rsidRPr="00C207D7">
        <w:rPr>
          <w:rStyle w:val="CommentChar"/>
        </w:rPr>
        <w:t xml:space="preserve">aturation </w:t>
      </w:r>
      <w:r w:rsidR="00C207D7" w:rsidRPr="00632822">
        <w:t>(</w:t>
      </w:r>
      <w:r w:rsidR="00632822" w:rsidRPr="004C1908">
        <w:rPr>
          <w:rStyle w:val="StringChar"/>
        </w:rPr>
        <w:t>“</w:t>
      </w:r>
      <w:r w:rsidR="00632822" w:rsidRPr="00632822">
        <w:rPr>
          <w:rStyle w:val="StringChar"/>
        </w:rPr>
        <w:t>c</w:t>
      </w:r>
      <w:r w:rsidR="00C207D7" w:rsidRPr="00632822">
        <w:rPr>
          <w:rStyle w:val="StringChar"/>
        </w:rPr>
        <w:t>66</w:t>
      </w:r>
      <w:r w:rsidR="00632822">
        <w:rPr>
          <w:rStyle w:val="StringChar"/>
        </w:rPr>
        <w:t>”</w:t>
      </w:r>
      <w:r w:rsidR="00C207D7" w:rsidRPr="00632822">
        <w:t xml:space="preserve">) </w:t>
      </w:r>
      <w:r w:rsidR="006C796E">
        <w:rPr>
          <w:rStyle w:val="PathFilenamesChar"/>
          <w:i w:val="0"/>
          <w:color w:val="auto"/>
        </w:rPr>
        <w:t xml:space="preserve">and </w:t>
      </w:r>
      <w:r w:rsidR="007413A5" w:rsidRPr="00C207D7">
        <w:rPr>
          <w:rStyle w:val="CommentChar"/>
        </w:rPr>
        <w:t>B</w:t>
      </w:r>
      <w:r w:rsidR="006C796E" w:rsidRPr="00C207D7">
        <w:rPr>
          <w:rStyle w:val="CommentChar"/>
        </w:rPr>
        <w:t xml:space="preserve">rightness </w:t>
      </w:r>
      <w:r w:rsidR="00C207D7" w:rsidRPr="00632822">
        <w:t>(</w:t>
      </w:r>
      <w:r w:rsidR="00632822" w:rsidRPr="004C1908">
        <w:rPr>
          <w:rStyle w:val="StringChar"/>
        </w:rPr>
        <w:t>“</w:t>
      </w:r>
      <w:r w:rsidR="00632822" w:rsidRPr="00632822">
        <w:rPr>
          <w:rStyle w:val="StringChar"/>
        </w:rPr>
        <w:t>c</w:t>
      </w:r>
      <w:r w:rsidR="00C207D7" w:rsidRPr="00632822">
        <w:rPr>
          <w:rStyle w:val="StringChar"/>
        </w:rPr>
        <w:t>65</w:t>
      </w:r>
      <w:r w:rsidR="00632822">
        <w:rPr>
          <w:rStyle w:val="StringChar"/>
        </w:rPr>
        <w:t>”</w:t>
      </w:r>
      <w:r w:rsidR="00C207D7" w:rsidRPr="00632822">
        <w:t>)</w:t>
      </w:r>
      <w:r w:rsidR="00C207D7">
        <w:rPr>
          <w:rStyle w:val="PathFilenamesChar"/>
          <w:i w:val="0"/>
          <w:color w:val="auto"/>
        </w:rPr>
        <w:t xml:space="preserve"> </w:t>
      </w:r>
      <w:r w:rsidR="006C796E">
        <w:rPr>
          <w:rStyle w:val="PathFilenamesChar"/>
          <w:i w:val="0"/>
          <w:color w:val="auto"/>
        </w:rPr>
        <w:t xml:space="preserve">channels </w:t>
      </w:r>
      <w:r>
        <w:rPr>
          <w:rStyle w:val="PathFilenamesChar"/>
          <w:i w:val="0"/>
          <w:color w:val="auto"/>
        </w:rPr>
        <w:t xml:space="preserve">is now saved under the </w:t>
      </w:r>
      <w:r w:rsidR="003052F4">
        <w:rPr>
          <w:rStyle w:val="PathFilenamesChar"/>
          <w:i w:val="0"/>
          <w:color w:val="auto"/>
        </w:rPr>
        <w:t xml:space="preserve">file path </w:t>
      </w:r>
      <w:r w:rsidR="00D41F53" w:rsidRPr="00D41F53">
        <w:rPr>
          <w:rStyle w:val="PathFilenamesChar"/>
        </w:rPr>
        <w:t>C:\Users\Lenovo\Desktop\Data\TIFF\P01_Renamed TIFs\P0</w:t>
      </w:r>
      <w:r w:rsidR="00D0675E">
        <w:rPr>
          <w:rStyle w:val="PathFilenamesChar"/>
        </w:rPr>
        <w:t>3</w:t>
      </w:r>
      <w:r w:rsidR="00D41F53" w:rsidRPr="00D41F53">
        <w:rPr>
          <w:rStyle w:val="PathFilenamesChar"/>
        </w:rPr>
        <w:t>_HSB</w:t>
      </w:r>
      <w:r w:rsidR="004C1908">
        <w:rPr>
          <w:rStyle w:val="PathFilenamesChar"/>
        </w:rPr>
        <w:t>\</w:t>
      </w:r>
      <w:r w:rsidR="00453134" w:rsidRPr="00453134">
        <w:rPr>
          <w:rStyle w:val="PathFilenamesChar"/>
          <w:i w:val="0"/>
          <w:color w:val="auto"/>
        </w:rPr>
        <w:t>.</w:t>
      </w:r>
    </w:p>
    <w:p w14:paraId="5ACB20E9" w14:textId="77777777" w:rsidR="00E5770F" w:rsidRPr="001663A7" w:rsidRDefault="00E5770F" w:rsidP="0044437A">
      <w:pPr>
        <w:pStyle w:val="CriticalStep"/>
        <w:ind w:left="113" w:firstLine="607"/>
      </w:pPr>
      <w:r w:rsidRPr="001663A7">
        <w:t>□Explanatory note</w:t>
      </w:r>
    </w:p>
    <w:p w14:paraId="5A7BED0B" w14:textId="77777777" w:rsidR="00425317" w:rsidRDefault="00E5770F" w:rsidP="00425317">
      <w:pPr>
        <w:spacing w:after="120"/>
        <w:ind w:left="720"/>
        <w:rPr>
          <w:rFonts w:cs="Times New Roman"/>
        </w:rPr>
      </w:pPr>
      <w:r w:rsidRPr="00670221">
        <w:rPr>
          <w:rFonts w:cs="Times New Roman"/>
        </w:rPr>
        <w:t xml:space="preserve">For a two-channel image, for instance a GFP and YFP image, the </w:t>
      </w:r>
      <w:r w:rsidR="00B67D82">
        <w:rPr>
          <w:rFonts w:cs="Times New Roman"/>
        </w:rPr>
        <w:t>‘</w:t>
      </w:r>
      <w:r w:rsidRPr="00670221">
        <w:rPr>
          <w:rFonts w:cs="Times New Roman"/>
        </w:rPr>
        <w:t>blue</w:t>
      </w:r>
      <w:r w:rsidR="00B67D82">
        <w:rPr>
          <w:rFonts w:cs="Times New Roman"/>
        </w:rPr>
        <w:t>’</w:t>
      </w:r>
      <w:r w:rsidRPr="00670221">
        <w:rPr>
          <w:rFonts w:cs="Times New Roman"/>
        </w:rPr>
        <w:t xml:space="preserve"> channel (</w:t>
      </w:r>
      <w:r w:rsidR="00054DE9" w:rsidRPr="00054DE9">
        <w:rPr>
          <w:rStyle w:val="CommentChar"/>
        </w:rPr>
        <w:t>C</w:t>
      </w:r>
      <w:r w:rsidRPr="00054DE9">
        <w:rPr>
          <w:rStyle w:val="CommentChar"/>
        </w:rPr>
        <w:t>hannel C</w:t>
      </w:r>
      <w:r w:rsidRPr="00670221">
        <w:rPr>
          <w:rFonts w:cs="Times New Roman"/>
        </w:rPr>
        <w:t xml:space="preserve">) uses the YFP channel as a placeholder, and large numbers </w:t>
      </w:r>
      <w:r w:rsidR="00054DE9">
        <w:rPr>
          <w:rFonts w:cs="Times New Roman"/>
        </w:rPr>
        <w:t>can be</w:t>
      </w:r>
      <w:r w:rsidRPr="00670221">
        <w:rPr>
          <w:rFonts w:cs="Times New Roman"/>
        </w:rPr>
        <w:t xml:space="preserve"> used </w:t>
      </w:r>
      <w:r w:rsidR="00054DE9">
        <w:rPr>
          <w:rFonts w:cs="Times New Roman"/>
        </w:rPr>
        <w:t>as</w:t>
      </w:r>
      <w:r w:rsidRPr="00670221">
        <w:rPr>
          <w:rFonts w:cs="Times New Roman"/>
        </w:rPr>
        <w:t xml:space="preserve"> the minimum and maximum values to ensure that the input from th</w:t>
      </w:r>
      <w:r w:rsidR="00054DE9">
        <w:rPr>
          <w:rFonts w:cs="Times New Roman"/>
        </w:rPr>
        <w:t>is</w:t>
      </w:r>
      <w:r w:rsidRPr="00670221">
        <w:rPr>
          <w:rFonts w:cs="Times New Roman"/>
        </w:rPr>
        <w:t xml:space="preserve"> channel is negligible.</w:t>
      </w:r>
      <w:r w:rsidR="00670221" w:rsidRPr="00670221">
        <w:rPr>
          <w:rFonts w:cs="Times New Roman"/>
        </w:rPr>
        <w:t xml:space="preserve"> The pa</w:t>
      </w:r>
      <w:r w:rsidR="00576D2E">
        <w:rPr>
          <w:rFonts w:cs="Times New Roman"/>
        </w:rPr>
        <w:t>rameters listed below are derived from a sample</w:t>
      </w:r>
      <w:r w:rsidR="008E0DDC">
        <w:rPr>
          <w:rFonts w:cs="Times New Roman"/>
        </w:rPr>
        <w:t xml:space="preserve"> 2 channel</w:t>
      </w:r>
      <w:r w:rsidR="00576D2E">
        <w:rPr>
          <w:rFonts w:cs="Times New Roman"/>
        </w:rPr>
        <w:t xml:space="preserve"> image.</w:t>
      </w:r>
    </w:p>
    <w:p w14:paraId="17CEE63E" w14:textId="1CFE1518" w:rsidR="00E5770F" w:rsidRPr="00425317" w:rsidRDefault="00E5770F" w:rsidP="006C1A67">
      <w:pPr>
        <w:ind w:left="720" w:firstLine="14"/>
        <w:rPr>
          <w:rStyle w:val="CommentChar"/>
          <w:color w:val="auto"/>
        </w:rPr>
      </w:pPr>
      <w:r w:rsidRPr="00211013">
        <w:rPr>
          <w:rStyle w:val="VariableChar"/>
        </w:rPr>
        <w:t>inChNumberA</w:t>
      </w:r>
      <w:r w:rsidRPr="00670221">
        <w:rPr>
          <w:rFonts w:cs="Times New Roman"/>
        </w:rPr>
        <w:t xml:space="preserve"> = </w:t>
      </w:r>
      <w:r w:rsidRPr="00211013">
        <w:rPr>
          <w:rStyle w:val="StringChar"/>
        </w:rPr>
        <w:t>“00</w:t>
      </w:r>
      <w:r>
        <w:rPr>
          <w:rStyle w:val="StringChar"/>
        </w:rPr>
        <w:t>”</w:t>
      </w:r>
      <w:r w:rsidRPr="00670221">
        <w:rPr>
          <w:rFonts w:cs="Times New Roman"/>
        </w:rPr>
        <w:t xml:space="preserve"> </w:t>
      </w:r>
      <w:r w:rsidRPr="00211013">
        <w:rPr>
          <w:rStyle w:val="CommentChar"/>
        </w:rPr>
        <w:t>#Red - YFP</w:t>
      </w:r>
    </w:p>
    <w:p w14:paraId="77638D58" w14:textId="77777777" w:rsidR="00E5770F" w:rsidRPr="00211013" w:rsidRDefault="00E5770F" w:rsidP="006C1A67">
      <w:pPr>
        <w:ind w:left="720" w:firstLine="14"/>
        <w:jc w:val="both"/>
        <w:rPr>
          <w:rStyle w:val="CommentChar"/>
        </w:rPr>
      </w:pPr>
      <w:r w:rsidRPr="00211013">
        <w:rPr>
          <w:rStyle w:val="VariableChar"/>
        </w:rPr>
        <w:t>inChNumberB</w:t>
      </w:r>
      <w:r w:rsidRPr="00670221">
        <w:rPr>
          <w:rFonts w:cs="Times New Roman"/>
        </w:rPr>
        <w:t xml:space="preserve"> = </w:t>
      </w:r>
      <w:r w:rsidRPr="00211013">
        <w:rPr>
          <w:rStyle w:val="StringChar"/>
        </w:rPr>
        <w:t>“03</w:t>
      </w:r>
      <w:r>
        <w:rPr>
          <w:rStyle w:val="StringChar"/>
        </w:rPr>
        <w:t>”</w:t>
      </w:r>
      <w:r w:rsidRPr="00670221">
        <w:rPr>
          <w:rFonts w:cs="Times New Roman"/>
        </w:rPr>
        <w:t xml:space="preserve"> </w:t>
      </w:r>
      <w:r w:rsidRPr="00211013">
        <w:rPr>
          <w:rStyle w:val="CommentChar"/>
        </w:rPr>
        <w:t>#Green - GFP</w:t>
      </w:r>
    </w:p>
    <w:p w14:paraId="41326B58" w14:textId="1D5147D2" w:rsidR="00E5770F" w:rsidRPr="00211013" w:rsidRDefault="00E5770F" w:rsidP="006C1A67">
      <w:pPr>
        <w:ind w:left="720" w:firstLine="14"/>
        <w:jc w:val="both"/>
        <w:rPr>
          <w:rStyle w:val="CommentChar"/>
        </w:rPr>
      </w:pPr>
      <w:r w:rsidRPr="00211013">
        <w:rPr>
          <w:rStyle w:val="VariableChar"/>
        </w:rPr>
        <w:t>inChNumberC</w:t>
      </w:r>
      <w:r w:rsidRPr="00670221">
        <w:rPr>
          <w:rFonts w:cs="Times New Roman"/>
        </w:rPr>
        <w:t xml:space="preserve"> = </w:t>
      </w:r>
      <w:r w:rsidRPr="00211013">
        <w:rPr>
          <w:rStyle w:val="StringChar"/>
        </w:rPr>
        <w:t>“00</w:t>
      </w:r>
      <w:r>
        <w:rPr>
          <w:rStyle w:val="StringChar"/>
        </w:rPr>
        <w:t>”</w:t>
      </w:r>
      <w:r w:rsidRPr="00670221">
        <w:rPr>
          <w:rFonts w:cs="Times New Roman"/>
        </w:rPr>
        <w:t xml:space="preserve"> </w:t>
      </w:r>
      <w:r w:rsidRPr="00211013">
        <w:rPr>
          <w:rStyle w:val="CommentChar"/>
        </w:rPr>
        <w:t xml:space="preserve">#Blue </w:t>
      </w:r>
      <w:r w:rsidR="00D875D5">
        <w:rPr>
          <w:rStyle w:val="CommentChar"/>
        </w:rPr>
        <w:t>–</w:t>
      </w:r>
      <w:r w:rsidRPr="00211013">
        <w:rPr>
          <w:rStyle w:val="CommentChar"/>
        </w:rPr>
        <w:t xml:space="preserve"> YFP</w:t>
      </w:r>
      <w:r w:rsidR="00D875D5">
        <w:rPr>
          <w:rStyle w:val="CommentChar"/>
        </w:rPr>
        <w:t xml:space="preserve"> (Placeholder channel)</w:t>
      </w:r>
    </w:p>
    <w:p w14:paraId="19EE524C" w14:textId="77777777" w:rsidR="0012573A" w:rsidRDefault="0012573A" w:rsidP="006C1A67">
      <w:pPr>
        <w:ind w:left="720" w:firstLine="14"/>
        <w:rPr>
          <w:rFonts w:cs="Times New Roman"/>
        </w:rPr>
      </w:pPr>
    </w:p>
    <w:p w14:paraId="0FDC9B41" w14:textId="56EE959B" w:rsidR="00E5770F" w:rsidRPr="003D32DF" w:rsidRDefault="00E5770F" w:rsidP="006C1A67">
      <w:pPr>
        <w:ind w:left="720" w:firstLine="14"/>
        <w:rPr>
          <w:rStyle w:val="FloatChar"/>
        </w:rPr>
      </w:pPr>
      <w:r w:rsidRPr="003D32DF">
        <w:rPr>
          <w:rStyle w:val="VariableChar"/>
        </w:rPr>
        <w:t>sfA</w:t>
      </w:r>
      <w:r w:rsidRPr="00670221">
        <w:rPr>
          <w:rFonts w:cs="Times New Roman"/>
        </w:rPr>
        <w:t xml:space="preserve"> = </w:t>
      </w:r>
      <w:r w:rsidRPr="003D32DF">
        <w:rPr>
          <w:rStyle w:val="FloatChar"/>
        </w:rPr>
        <w:t>1.0</w:t>
      </w:r>
    </w:p>
    <w:p w14:paraId="1D3CBF58" w14:textId="77777777" w:rsidR="00E5770F" w:rsidRPr="003D32DF" w:rsidRDefault="00E5770F" w:rsidP="006C1A67">
      <w:pPr>
        <w:ind w:left="720" w:firstLine="14"/>
        <w:rPr>
          <w:rStyle w:val="FloatChar"/>
        </w:rPr>
      </w:pPr>
      <w:r w:rsidRPr="003D32DF">
        <w:rPr>
          <w:rStyle w:val="VariableChar"/>
        </w:rPr>
        <w:t>sfB</w:t>
      </w:r>
      <w:r w:rsidRPr="00670221">
        <w:rPr>
          <w:rFonts w:cs="Times New Roman"/>
        </w:rPr>
        <w:t xml:space="preserve"> = </w:t>
      </w:r>
      <w:r w:rsidRPr="003D32DF">
        <w:rPr>
          <w:rStyle w:val="FloatChar"/>
        </w:rPr>
        <w:t>1.0</w:t>
      </w:r>
    </w:p>
    <w:p w14:paraId="3E854552" w14:textId="77777777" w:rsidR="00E5770F" w:rsidRPr="003D32DF" w:rsidRDefault="00E5770F" w:rsidP="006C1A67">
      <w:pPr>
        <w:ind w:left="720" w:firstLine="14"/>
        <w:rPr>
          <w:rStyle w:val="FloatChar"/>
        </w:rPr>
      </w:pPr>
      <w:r w:rsidRPr="003D32DF">
        <w:rPr>
          <w:rStyle w:val="VariableChar"/>
        </w:rPr>
        <w:t>sfC</w:t>
      </w:r>
      <w:r w:rsidRPr="00670221">
        <w:rPr>
          <w:rFonts w:cs="Times New Roman"/>
        </w:rPr>
        <w:t xml:space="preserve"> = </w:t>
      </w:r>
      <w:r w:rsidRPr="003D32DF">
        <w:rPr>
          <w:rStyle w:val="FloatChar"/>
        </w:rPr>
        <w:t>1.0</w:t>
      </w:r>
    </w:p>
    <w:p w14:paraId="19C13707" w14:textId="77777777" w:rsidR="00E5770F" w:rsidRPr="00670221" w:rsidRDefault="00E5770F" w:rsidP="006C1A67">
      <w:pPr>
        <w:ind w:left="720" w:firstLine="14"/>
        <w:rPr>
          <w:rFonts w:cs="Times New Roman"/>
        </w:rPr>
      </w:pPr>
    </w:p>
    <w:p w14:paraId="2468D206" w14:textId="77777777" w:rsidR="00E5770F" w:rsidRPr="00670221" w:rsidRDefault="00E5770F" w:rsidP="006C1A67">
      <w:pPr>
        <w:ind w:left="720" w:firstLine="14"/>
        <w:rPr>
          <w:rFonts w:cs="Times New Roman"/>
        </w:rPr>
      </w:pPr>
      <w:r w:rsidRPr="003D32DF">
        <w:rPr>
          <w:rStyle w:val="VariableChar"/>
        </w:rPr>
        <w:t>minA</w:t>
      </w:r>
      <w:r w:rsidRPr="00670221">
        <w:rPr>
          <w:rFonts w:cs="Times New Roman"/>
        </w:rPr>
        <w:t xml:space="preserve"> = </w:t>
      </w:r>
      <w:r w:rsidRPr="003D32DF">
        <w:rPr>
          <w:rStyle w:val="IntegerChar"/>
        </w:rPr>
        <w:t>250</w:t>
      </w:r>
    </w:p>
    <w:p w14:paraId="644DF8C9" w14:textId="77777777" w:rsidR="00E5770F" w:rsidRPr="00670221" w:rsidRDefault="00E5770F" w:rsidP="006C1A67">
      <w:pPr>
        <w:ind w:left="720" w:firstLine="14"/>
        <w:rPr>
          <w:rFonts w:cs="Times New Roman"/>
        </w:rPr>
      </w:pPr>
      <w:r w:rsidRPr="003D32DF">
        <w:rPr>
          <w:rStyle w:val="VariableChar"/>
        </w:rPr>
        <w:t>maxA</w:t>
      </w:r>
      <w:r w:rsidRPr="00670221">
        <w:rPr>
          <w:rFonts w:cs="Times New Roman"/>
        </w:rPr>
        <w:t xml:space="preserve"> = </w:t>
      </w:r>
      <w:r w:rsidRPr="003D32DF">
        <w:rPr>
          <w:rStyle w:val="IntegerChar"/>
        </w:rPr>
        <w:t>800</w:t>
      </w:r>
    </w:p>
    <w:p w14:paraId="1E4E113C" w14:textId="77777777" w:rsidR="00E5770F" w:rsidRPr="00670221" w:rsidRDefault="00E5770F" w:rsidP="006C1A67">
      <w:pPr>
        <w:ind w:left="720" w:firstLine="14"/>
        <w:rPr>
          <w:rFonts w:cs="Times New Roman"/>
        </w:rPr>
      </w:pPr>
      <w:r w:rsidRPr="003D32DF">
        <w:rPr>
          <w:rStyle w:val="VariableChar"/>
        </w:rPr>
        <w:t>minB</w:t>
      </w:r>
      <w:r w:rsidRPr="00670221">
        <w:rPr>
          <w:rFonts w:cs="Times New Roman"/>
        </w:rPr>
        <w:t xml:space="preserve"> = </w:t>
      </w:r>
      <w:r w:rsidRPr="003D32DF">
        <w:rPr>
          <w:rStyle w:val="IntegerChar"/>
        </w:rPr>
        <w:t>200</w:t>
      </w:r>
    </w:p>
    <w:p w14:paraId="33F7F8F3" w14:textId="77777777" w:rsidR="00E5770F" w:rsidRPr="00670221" w:rsidRDefault="00E5770F" w:rsidP="006C1A67">
      <w:pPr>
        <w:ind w:left="720" w:firstLine="14"/>
        <w:rPr>
          <w:rFonts w:cs="Times New Roman"/>
        </w:rPr>
      </w:pPr>
      <w:r w:rsidRPr="003D32DF">
        <w:rPr>
          <w:rStyle w:val="VariableChar"/>
        </w:rPr>
        <w:t>maxB</w:t>
      </w:r>
      <w:r w:rsidRPr="00670221">
        <w:rPr>
          <w:rFonts w:cs="Times New Roman"/>
        </w:rPr>
        <w:t xml:space="preserve"> = </w:t>
      </w:r>
      <w:r w:rsidRPr="003D32DF">
        <w:rPr>
          <w:rStyle w:val="IntegerChar"/>
        </w:rPr>
        <w:t>1500</w:t>
      </w:r>
    </w:p>
    <w:p w14:paraId="4B164710" w14:textId="77777777" w:rsidR="00E5770F" w:rsidRPr="00670221" w:rsidRDefault="00E5770F" w:rsidP="006C1A67">
      <w:pPr>
        <w:ind w:left="720" w:firstLine="14"/>
        <w:rPr>
          <w:rFonts w:cs="Times New Roman"/>
        </w:rPr>
      </w:pPr>
      <w:r w:rsidRPr="003D32DF">
        <w:rPr>
          <w:rStyle w:val="VariableChar"/>
        </w:rPr>
        <w:t>minC</w:t>
      </w:r>
      <w:r w:rsidRPr="00670221">
        <w:rPr>
          <w:rFonts w:cs="Times New Roman"/>
        </w:rPr>
        <w:t xml:space="preserve"> = </w:t>
      </w:r>
      <w:r w:rsidRPr="003D32DF">
        <w:rPr>
          <w:rStyle w:val="IntegerChar"/>
        </w:rPr>
        <w:t>10000</w:t>
      </w:r>
    </w:p>
    <w:p w14:paraId="30B100E9" w14:textId="77777777" w:rsidR="00E5770F" w:rsidRPr="00670221" w:rsidRDefault="00E5770F" w:rsidP="006C1A67">
      <w:pPr>
        <w:ind w:left="720" w:firstLine="14"/>
        <w:rPr>
          <w:rFonts w:cs="Times New Roman"/>
        </w:rPr>
      </w:pPr>
      <w:r w:rsidRPr="003D32DF">
        <w:rPr>
          <w:rStyle w:val="VariableChar"/>
        </w:rPr>
        <w:t>maxC</w:t>
      </w:r>
      <w:r w:rsidRPr="00670221">
        <w:rPr>
          <w:rFonts w:cs="Times New Roman"/>
        </w:rPr>
        <w:t xml:space="preserve"> = </w:t>
      </w:r>
      <w:r w:rsidRPr="003D32DF">
        <w:rPr>
          <w:rStyle w:val="IntegerChar"/>
        </w:rPr>
        <w:t>10010</w:t>
      </w:r>
    </w:p>
    <w:p w14:paraId="117CCB28" w14:textId="77777777" w:rsidR="00E5770F" w:rsidRPr="00A40B0E" w:rsidRDefault="00E5770F" w:rsidP="006C1A67">
      <w:pPr>
        <w:ind w:left="720" w:firstLine="14"/>
        <w:rPr>
          <w:rFonts w:cs="Times New Roman"/>
        </w:rPr>
      </w:pPr>
    </w:p>
    <w:p w14:paraId="7B8A6F35" w14:textId="77777777" w:rsidR="00E5770F" w:rsidRPr="00670221" w:rsidRDefault="00E5770F" w:rsidP="006C1A67">
      <w:pPr>
        <w:ind w:left="720" w:firstLine="14"/>
        <w:rPr>
          <w:rFonts w:cs="Times New Roman"/>
        </w:rPr>
      </w:pPr>
      <w:r w:rsidRPr="003D32DF">
        <w:rPr>
          <w:rStyle w:val="VariableChar"/>
        </w:rPr>
        <w:t>outChNumberH</w:t>
      </w:r>
      <w:r w:rsidRPr="00670221">
        <w:rPr>
          <w:rFonts w:cs="Times New Roman"/>
        </w:rPr>
        <w:t xml:space="preserve"> = </w:t>
      </w:r>
      <w:r>
        <w:rPr>
          <w:rStyle w:val="StringChar"/>
        </w:rPr>
        <w:t>“</w:t>
      </w:r>
      <w:r w:rsidRPr="003D32DF">
        <w:rPr>
          <w:rStyle w:val="StringChar"/>
        </w:rPr>
        <w:t>67</w:t>
      </w:r>
      <w:r>
        <w:rPr>
          <w:rStyle w:val="StringChar"/>
        </w:rPr>
        <w:t>”</w:t>
      </w:r>
    </w:p>
    <w:p w14:paraId="08D92E82" w14:textId="77777777" w:rsidR="00E5770F" w:rsidRPr="00670221" w:rsidRDefault="00E5770F" w:rsidP="006C1A67">
      <w:pPr>
        <w:ind w:left="720" w:firstLine="14"/>
        <w:rPr>
          <w:rFonts w:cs="Times New Roman"/>
        </w:rPr>
      </w:pPr>
      <w:r w:rsidRPr="003D32DF">
        <w:rPr>
          <w:rStyle w:val="VariableChar"/>
        </w:rPr>
        <w:t>outChNumberS</w:t>
      </w:r>
      <w:r w:rsidRPr="00670221">
        <w:rPr>
          <w:rFonts w:cs="Times New Roman"/>
        </w:rPr>
        <w:t xml:space="preserve"> = </w:t>
      </w:r>
      <w:r>
        <w:rPr>
          <w:rStyle w:val="StringChar"/>
        </w:rPr>
        <w:t>“</w:t>
      </w:r>
      <w:r w:rsidRPr="003D32DF">
        <w:rPr>
          <w:rStyle w:val="StringChar"/>
        </w:rPr>
        <w:t>66</w:t>
      </w:r>
      <w:r>
        <w:rPr>
          <w:rStyle w:val="StringChar"/>
        </w:rPr>
        <w:t>”</w:t>
      </w:r>
    </w:p>
    <w:p w14:paraId="0ED9D439" w14:textId="1308C819" w:rsidR="00E5770F" w:rsidRDefault="00E5770F" w:rsidP="006C1A67">
      <w:pPr>
        <w:ind w:left="720" w:firstLine="14"/>
        <w:rPr>
          <w:rStyle w:val="StringChar"/>
        </w:rPr>
      </w:pPr>
      <w:r w:rsidRPr="003D32DF">
        <w:rPr>
          <w:rStyle w:val="VariableChar"/>
        </w:rPr>
        <w:t>outChNumber</w:t>
      </w:r>
      <w:r>
        <w:rPr>
          <w:rStyle w:val="VariableChar"/>
        </w:rPr>
        <w:t>B</w:t>
      </w:r>
      <w:r w:rsidRPr="00670221">
        <w:rPr>
          <w:rFonts w:cs="Times New Roman"/>
        </w:rPr>
        <w:t xml:space="preserve"> = </w:t>
      </w:r>
      <w:r>
        <w:rPr>
          <w:rStyle w:val="StringChar"/>
        </w:rPr>
        <w:t>“</w:t>
      </w:r>
      <w:r w:rsidRPr="003D32DF">
        <w:rPr>
          <w:rStyle w:val="StringChar"/>
        </w:rPr>
        <w:t>65</w:t>
      </w:r>
      <w:r>
        <w:rPr>
          <w:rStyle w:val="StringChar"/>
        </w:rPr>
        <w:t>”</w:t>
      </w:r>
    </w:p>
    <w:p w14:paraId="52F11E61" w14:textId="77777777" w:rsidR="0012573A" w:rsidRDefault="0012573A" w:rsidP="006C1A67">
      <w:pPr>
        <w:ind w:left="720" w:firstLine="14"/>
        <w:rPr>
          <w:rStyle w:val="StringChar"/>
        </w:rPr>
      </w:pPr>
    </w:p>
    <w:p w14:paraId="090FE1C3" w14:textId="77777777" w:rsidR="007C19F9" w:rsidRPr="007C19F9" w:rsidRDefault="007C19F9" w:rsidP="007C19F9">
      <w:pPr>
        <w:pStyle w:val="ListParagraph"/>
        <w:tabs>
          <w:tab w:val="left" w:pos="709"/>
          <w:tab w:val="left" w:pos="1276"/>
        </w:tabs>
        <w:spacing w:after="120"/>
        <w:ind w:left="360"/>
        <w:rPr>
          <w:rFonts w:cs="Times New Roman"/>
        </w:rPr>
      </w:pPr>
      <w:bookmarkStart w:id="31" w:name="_Toc499583020"/>
    </w:p>
    <w:p w14:paraId="7B2C2823" w14:textId="44971FA1" w:rsidR="00E40D64" w:rsidRPr="00246812" w:rsidRDefault="00E40D64" w:rsidP="00891459">
      <w:pPr>
        <w:pStyle w:val="Heading3"/>
        <w:numPr>
          <w:ilvl w:val="0"/>
          <w:numId w:val="47"/>
        </w:numPr>
        <w:ind w:left="639" w:hanging="639"/>
        <w:rPr>
          <w:rFonts w:ascii="Times New Roman" w:hAnsi="Times New Roman" w:cs="Times New Roman"/>
          <w:sz w:val="26"/>
          <w:szCs w:val="26"/>
        </w:rPr>
      </w:pPr>
      <w:bookmarkStart w:id="32" w:name="_Toc513712389"/>
      <w:r w:rsidRPr="00246812">
        <w:rPr>
          <w:rFonts w:ascii="Times New Roman" w:hAnsi="Times New Roman" w:cs="Times New Roman"/>
          <w:sz w:val="26"/>
          <w:szCs w:val="26"/>
        </w:rPr>
        <w:lastRenderedPageBreak/>
        <w:t xml:space="preserve">Surface creation using the Brightness channel in </w:t>
      </w:r>
      <w:r w:rsidRPr="00246812">
        <w:rPr>
          <w:rStyle w:val="ProgramNameChar"/>
          <w:sz w:val="26"/>
          <w:szCs w:val="26"/>
        </w:rPr>
        <w:t>Imaris</w:t>
      </w:r>
      <w:r w:rsidR="007201D6" w:rsidRPr="00246812">
        <w:rPr>
          <w:rStyle w:val="ProgramNameChar"/>
          <w:sz w:val="26"/>
          <w:szCs w:val="26"/>
        </w:rPr>
        <w:t xml:space="preserve"> </w:t>
      </w:r>
      <w:r w:rsidR="007201D6" w:rsidRPr="00246812">
        <w:rPr>
          <w:rFonts w:ascii="Times New Roman" w:hAnsi="Times New Roman" w:cs="Times New Roman"/>
          <w:sz w:val="26"/>
          <w:szCs w:val="26"/>
        </w:rPr>
        <w:t>and statistics extraction</w:t>
      </w:r>
      <w:r w:rsidRPr="00246812">
        <w:rPr>
          <w:rFonts w:ascii="Times New Roman" w:hAnsi="Times New Roman" w:cs="Times New Roman"/>
          <w:sz w:val="26"/>
          <w:szCs w:val="26"/>
        </w:rPr>
        <w:t>.</w:t>
      </w:r>
      <w:bookmarkEnd w:id="31"/>
      <w:bookmarkEnd w:id="32"/>
    </w:p>
    <w:p w14:paraId="3842F134" w14:textId="77777777" w:rsidR="00E40D64" w:rsidRDefault="00E40D64" w:rsidP="00E40D64">
      <w:pPr>
        <w:tabs>
          <w:tab w:val="left" w:pos="709"/>
          <w:tab w:val="left" w:pos="1276"/>
        </w:tabs>
        <w:spacing w:after="120"/>
        <w:rPr>
          <w:rFonts w:cs="Times New Roman"/>
        </w:rPr>
      </w:pPr>
    </w:p>
    <w:p w14:paraId="23D066CC" w14:textId="5993D82F" w:rsidR="0093715E" w:rsidRDefault="00732992" w:rsidP="006B035B">
      <w:pPr>
        <w:pStyle w:val="ListParagraph"/>
        <w:numPr>
          <w:ilvl w:val="0"/>
          <w:numId w:val="2"/>
        </w:numPr>
        <w:spacing w:after="120"/>
        <w:ind w:left="677" w:hanging="562"/>
        <w:contextualSpacing w:val="0"/>
        <w:rPr>
          <w:rFonts w:cs="Times New Roman"/>
        </w:rPr>
      </w:pPr>
      <w:r>
        <w:rPr>
          <w:rFonts w:cs="Times New Roman"/>
        </w:rPr>
        <w:t>Start</w:t>
      </w:r>
      <w:r w:rsidR="00E201CB">
        <w:rPr>
          <w:rFonts w:cs="Times New Roman"/>
        </w:rPr>
        <w:t xml:space="preserve"> </w:t>
      </w:r>
      <w:r w:rsidR="00E201CB" w:rsidRPr="00732992">
        <w:rPr>
          <w:rStyle w:val="ProgramNameChar"/>
        </w:rPr>
        <w:t>Imaris</w:t>
      </w:r>
      <w:r w:rsidR="00E201CB">
        <w:rPr>
          <w:rFonts w:cs="Times New Roman"/>
        </w:rPr>
        <w:t xml:space="preserve">, </w:t>
      </w:r>
      <w:r>
        <w:rPr>
          <w:rFonts w:cs="Times New Roman"/>
        </w:rPr>
        <w:t xml:space="preserve">and </w:t>
      </w:r>
      <w:r w:rsidR="00E201CB">
        <w:rPr>
          <w:rFonts w:cs="Times New Roman"/>
        </w:rPr>
        <w:t>open</w:t>
      </w:r>
      <w:r w:rsidR="0093715E" w:rsidRPr="002D001E">
        <w:rPr>
          <w:rFonts w:cs="Times New Roman"/>
        </w:rPr>
        <w:t xml:space="preserve"> the </w:t>
      </w:r>
      <w:r w:rsidR="008E0758" w:rsidRPr="00CB3DCC">
        <w:rPr>
          <w:rFonts w:cs="Times New Roman"/>
          <w:b/>
        </w:rPr>
        <w:t>original</w:t>
      </w:r>
      <w:r w:rsidR="008E0758">
        <w:rPr>
          <w:rFonts w:cs="Times New Roman"/>
        </w:rPr>
        <w:t xml:space="preserve"> </w:t>
      </w:r>
      <w:r w:rsidR="0093715E" w:rsidRPr="002D001E">
        <w:rPr>
          <w:rFonts w:cs="Times New Roman"/>
        </w:rPr>
        <w:t>TIF</w:t>
      </w:r>
      <w:r w:rsidR="0093715E">
        <w:rPr>
          <w:rFonts w:cs="Times New Roman"/>
        </w:rPr>
        <w:t>F</w:t>
      </w:r>
      <w:r w:rsidR="0093715E" w:rsidRPr="002D001E">
        <w:rPr>
          <w:rFonts w:cs="Times New Roman"/>
        </w:rPr>
        <w:t xml:space="preserve"> files </w:t>
      </w:r>
      <w:r w:rsidR="00565EEA">
        <w:rPr>
          <w:rFonts w:cs="Times New Roman"/>
        </w:rPr>
        <w:t xml:space="preserve">from </w:t>
      </w:r>
      <w:r w:rsidR="00E34DB0" w:rsidRPr="00FF7A15">
        <w:rPr>
          <w:rStyle w:val="PathFilenamesChar"/>
        </w:rPr>
        <w:t>C:\Users\Lenovo\Desktop\Data\</w:t>
      </w:r>
      <w:r w:rsidR="00E34DB0">
        <w:rPr>
          <w:rStyle w:val="PathFilenamesChar"/>
        </w:rPr>
        <w:t>TIFF\P01_Renamed TIFs</w:t>
      </w:r>
      <w:r w:rsidR="008E0758">
        <w:rPr>
          <w:rStyle w:val="PathFilenamesChar"/>
        </w:rPr>
        <w:t>\</w:t>
      </w:r>
      <w:r w:rsidR="00332B3A">
        <w:rPr>
          <w:rFonts w:cs="Times New Roman"/>
        </w:rPr>
        <w:t>.</w:t>
      </w:r>
    </w:p>
    <w:p w14:paraId="7FFD08B6" w14:textId="77777777" w:rsidR="006B035B" w:rsidRPr="002B7D13" w:rsidRDefault="006B035B" w:rsidP="006B035B">
      <w:pPr>
        <w:pStyle w:val="CriticalStep"/>
        <w:ind w:left="706"/>
      </w:pPr>
      <w:r>
        <w:t>►Troubleshooting</w:t>
      </w:r>
    </w:p>
    <w:p w14:paraId="0D045F94" w14:textId="523D0BBE" w:rsidR="0093715E" w:rsidRDefault="006B035B" w:rsidP="00D4440F">
      <w:pPr>
        <w:pStyle w:val="ListParagraph"/>
        <w:spacing w:after="120"/>
        <w:ind w:left="706"/>
        <w:contextualSpacing w:val="0"/>
        <w:rPr>
          <w:rFonts w:cs="Times New Roman"/>
        </w:rPr>
      </w:pPr>
      <w:r>
        <w:rPr>
          <w:rFonts w:cs="Times New Roman"/>
        </w:rPr>
        <w:t xml:space="preserve">In later versions of </w:t>
      </w:r>
      <w:r w:rsidRPr="008B2B50">
        <w:rPr>
          <w:rStyle w:val="ProgramNameChar"/>
        </w:rPr>
        <w:t>Imaris</w:t>
      </w:r>
      <w:r>
        <w:rPr>
          <w:rFonts w:cs="Times New Roman"/>
        </w:rPr>
        <w:t xml:space="preserve"> </w:t>
      </w:r>
      <w:r w:rsidR="008B2B50">
        <w:rPr>
          <w:rFonts w:cs="Times New Roman"/>
        </w:rPr>
        <w:t xml:space="preserve">with </w:t>
      </w:r>
      <w:r w:rsidR="008B2B50" w:rsidRPr="008B2B50">
        <w:rPr>
          <w:rStyle w:val="ProgramNameChar"/>
        </w:rPr>
        <w:t>Arena</w:t>
      </w:r>
      <w:r w:rsidR="008B2B50">
        <w:rPr>
          <w:rFonts w:cs="Times New Roman"/>
        </w:rPr>
        <w:t xml:space="preserve">, you </w:t>
      </w:r>
      <w:r w:rsidR="00220DAF">
        <w:rPr>
          <w:rFonts w:cs="Times New Roman"/>
        </w:rPr>
        <w:t xml:space="preserve">may </w:t>
      </w:r>
      <w:r w:rsidR="008B2B50">
        <w:rPr>
          <w:rFonts w:cs="Times New Roman"/>
        </w:rPr>
        <w:t xml:space="preserve">need to toggle to </w:t>
      </w:r>
      <w:r w:rsidR="008B2B50" w:rsidRPr="00ED63E2">
        <w:rPr>
          <w:rStyle w:val="CommentChar"/>
        </w:rPr>
        <w:t>Surfaces</w:t>
      </w:r>
      <w:r w:rsidR="008B2B50">
        <w:rPr>
          <w:rFonts w:cs="Times New Roman"/>
        </w:rPr>
        <w:t xml:space="preserve"> mode first before you can access the </w:t>
      </w:r>
      <w:r w:rsidR="008B2B50" w:rsidRPr="008B2B50">
        <w:rPr>
          <w:rStyle w:val="ButtonsChar"/>
        </w:rPr>
        <w:t>Open</w:t>
      </w:r>
      <w:r w:rsidR="008B2B50">
        <w:rPr>
          <w:rFonts w:cs="Times New Roman"/>
        </w:rPr>
        <w:t xml:space="preserve"> button.</w:t>
      </w:r>
    </w:p>
    <w:p w14:paraId="67DD83B7" w14:textId="77777777" w:rsidR="00D4440F" w:rsidRPr="00967C41" w:rsidRDefault="00D4440F" w:rsidP="00D4440F">
      <w:pPr>
        <w:pStyle w:val="ListParagraph"/>
        <w:spacing w:after="120"/>
        <w:ind w:left="706"/>
        <w:contextualSpacing w:val="0"/>
        <w:rPr>
          <w:rFonts w:cs="Times New Roman"/>
        </w:rPr>
      </w:pPr>
    </w:p>
    <w:p w14:paraId="68FE9FB0" w14:textId="08603B3E" w:rsidR="00D4440F" w:rsidRPr="00D4440F" w:rsidRDefault="00986DA5" w:rsidP="00D4440F">
      <w:pPr>
        <w:pStyle w:val="ListParagraph"/>
        <w:numPr>
          <w:ilvl w:val="0"/>
          <w:numId w:val="2"/>
        </w:numPr>
        <w:spacing w:after="120"/>
        <w:ind w:left="677" w:hanging="562"/>
        <w:contextualSpacing w:val="0"/>
        <w:jc w:val="both"/>
        <w:rPr>
          <w:rFonts w:cs="Times New Roman"/>
        </w:rPr>
      </w:pPr>
      <w:r>
        <w:rPr>
          <w:rFonts w:cs="Times New Roman"/>
        </w:rPr>
        <w:t>Press</w:t>
      </w:r>
      <w:r w:rsidR="00CF02ED">
        <w:rPr>
          <w:rFonts w:cs="Times New Roman"/>
        </w:rPr>
        <w:t xml:space="preserve"> </w:t>
      </w:r>
      <w:r w:rsidR="00CF02ED" w:rsidRPr="00CF02ED">
        <w:rPr>
          <w:rStyle w:val="ButtonsChar"/>
        </w:rPr>
        <w:t>Ctrl + I</w:t>
      </w:r>
      <w:r w:rsidR="00CF02ED">
        <w:rPr>
          <w:rFonts w:cs="Times New Roman"/>
        </w:rPr>
        <w:t xml:space="preserve"> to open the </w:t>
      </w:r>
      <w:r w:rsidR="00CF02ED" w:rsidRPr="00F60D0C">
        <w:rPr>
          <w:rStyle w:val="CommentChar"/>
        </w:rPr>
        <w:t>Image Properties</w:t>
      </w:r>
      <w:r w:rsidR="00CF02ED">
        <w:rPr>
          <w:rFonts w:cs="Times New Roman"/>
        </w:rPr>
        <w:t xml:space="preserve"> panel of </w:t>
      </w:r>
      <w:r w:rsidR="00CF02ED" w:rsidRPr="00F60D0C">
        <w:rPr>
          <w:rStyle w:val="ProgramNameChar"/>
        </w:rPr>
        <w:t>Imaris</w:t>
      </w:r>
      <w:r w:rsidR="00CF02ED">
        <w:rPr>
          <w:rFonts w:cs="Times New Roman"/>
        </w:rPr>
        <w:t xml:space="preserve">. </w:t>
      </w:r>
      <w:r w:rsidR="00FA7337">
        <w:rPr>
          <w:rFonts w:cs="Times New Roman"/>
        </w:rPr>
        <w:t>Key in the following parameters for the voxel sizes</w:t>
      </w:r>
      <w:r w:rsidR="00B335D3">
        <w:rPr>
          <w:rFonts w:cs="Times New Roman"/>
        </w:rPr>
        <w:t xml:space="preserve">, and press </w:t>
      </w:r>
      <w:r w:rsidR="00B335D3" w:rsidRPr="00B335D3">
        <w:rPr>
          <w:rStyle w:val="ButtonsChar"/>
        </w:rPr>
        <w:t>OK</w:t>
      </w:r>
      <w:r w:rsidR="00B335D3">
        <w:rPr>
          <w:rFonts w:cs="Times New Roman"/>
        </w:rPr>
        <w:t xml:space="preserve"> when done</w:t>
      </w:r>
      <w:r w:rsidR="00FA7337">
        <w:rPr>
          <w:rFonts w:cs="Times New Roman"/>
        </w:rPr>
        <w:t>:</w:t>
      </w:r>
    </w:p>
    <w:p w14:paraId="3E0E2E47" w14:textId="77777777" w:rsidR="00FA7337" w:rsidRDefault="00FA7337" w:rsidP="00FA7FB5">
      <w:pPr>
        <w:pStyle w:val="ListParagraph"/>
        <w:jc w:val="both"/>
        <w:rPr>
          <w:rFonts w:cs="Times New Roman"/>
        </w:rPr>
      </w:pPr>
      <w:r w:rsidRPr="00E838F5">
        <w:rPr>
          <w:rStyle w:val="VariableChar"/>
        </w:rPr>
        <w:t>X</w:t>
      </w:r>
      <w:r>
        <w:rPr>
          <w:rFonts w:cs="Times New Roman"/>
        </w:rPr>
        <w:t xml:space="preserve">: </w:t>
      </w:r>
      <w:r w:rsidRPr="00E838F5">
        <w:rPr>
          <w:rStyle w:val="FloatChar"/>
        </w:rPr>
        <w:t>0.155</w:t>
      </w:r>
    </w:p>
    <w:p w14:paraId="720BC2C1" w14:textId="77777777" w:rsidR="00FA7337" w:rsidRDefault="00FA7337" w:rsidP="00FA7FB5">
      <w:pPr>
        <w:pStyle w:val="ListParagraph"/>
        <w:jc w:val="both"/>
        <w:rPr>
          <w:rFonts w:cs="Times New Roman"/>
        </w:rPr>
      </w:pPr>
      <w:r w:rsidRPr="00E838F5">
        <w:rPr>
          <w:rStyle w:val="VariableChar"/>
        </w:rPr>
        <w:t>Y</w:t>
      </w:r>
      <w:r>
        <w:rPr>
          <w:rFonts w:cs="Times New Roman"/>
        </w:rPr>
        <w:t xml:space="preserve">: </w:t>
      </w:r>
      <w:r w:rsidRPr="00E838F5">
        <w:rPr>
          <w:rStyle w:val="FloatChar"/>
        </w:rPr>
        <w:t>0.155</w:t>
      </w:r>
    </w:p>
    <w:p w14:paraId="7807765B" w14:textId="1DCD5903" w:rsidR="00E838F5" w:rsidRPr="00A46BD6" w:rsidRDefault="00FA7337" w:rsidP="00A46BD6">
      <w:pPr>
        <w:pStyle w:val="ListParagraph"/>
        <w:spacing w:after="120"/>
        <w:contextualSpacing w:val="0"/>
        <w:rPr>
          <w:rFonts w:cs="Times New Roman"/>
        </w:rPr>
      </w:pPr>
      <w:r w:rsidRPr="00E838F5">
        <w:rPr>
          <w:rStyle w:val="VariableChar"/>
        </w:rPr>
        <w:t>Z</w:t>
      </w:r>
      <w:r>
        <w:rPr>
          <w:rFonts w:cs="Times New Roman"/>
        </w:rPr>
        <w:t xml:space="preserve">: </w:t>
      </w:r>
      <w:r w:rsidRPr="00E838F5">
        <w:rPr>
          <w:rStyle w:val="FloatChar"/>
        </w:rPr>
        <w:t>1</w:t>
      </w:r>
    </w:p>
    <w:p w14:paraId="05B6027A" w14:textId="77777777" w:rsidR="00E838F5" w:rsidRDefault="00E838F5" w:rsidP="00E838F5">
      <w:pPr>
        <w:pStyle w:val="ListParagraph"/>
        <w:tabs>
          <w:tab w:val="left" w:pos="360"/>
        </w:tabs>
        <w:ind w:left="706"/>
        <w:contextualSpacing w:val="0"/>
        <w:rPr>
          <w:rFonts w:cs="Times New Roman"/>
          <w:b/>
          <w:color w:val="FF00FF"/>
        </w:rPr>
      </w:pPr>
      <w:r w:rsidRPr="00607539">
        <w:rPr>
          <w:rFonts w:cs="Times New Roman" w:hint="eastAsia"/>
          <w:b/>
          <w:color w:val="FF00FF"/>
        </w:rPr>
        <w:t>▲</w:t>
      </w:r>
      <w:r w:rsidRPr="00607539">
        <w:rPr>
          <w:rFonts w:cs="Times New Roman" w:hint="eastAsia"/>
          <w:b/>
          <w:color w:val="FF00FF"/>
        </w:rPr>
        <w:t>Critical ste</w:t>
      </w:r>
      <w:r>
        <w:rPr>
          <w:rFonts w:cs="Times New Roman"/>
          <w:b/>
          <w:color w:val="FF00FF"/>
        </w:rPr>
        <w:t>p</w:t>
      </w:r>
    </w:p>
    <w:p w14:paraId="011A1771" w14:textId="06F59B86" w:rsidR="00CA2C55" w:rsidRPr="00E838F5" w:rsidRDefault="00E838F5" w:rsidP="00E838F5">
      <w:pPr>
        <w:pStyle w:val="ListParagraph"/>
        <w:rPr>
          <w:rFonts w:cs="Times New Roman"/>
        </w:rPr>
      </w:pPr>
      <w:r>
        <w:rPr>
          <w:rFonts w:cs="Times New Roman"/>
        </w:rPr>
        <w:t>It is important to key in the right values for the voxel size</w:t>
      </w:r>
      <w:r w:rsidR="000E31E4">
        <w:rPr>
          <w:rFonts w:cs="Times New Roman"/>
        </w:rPr>
        <w:t>.</w:t>
      </w:r>
      <w:r>
        <w:rPr>
          <w:rFonts w:cs="Times New Roman"/>
        </w:rPr>
        <w:t xml:space="preserve"> </w:t>
      </w:r>
      <w:r w:rsidR="000E31E4">
        <w:rPr>
          <w:rFonts w:cs="Times New Roman"/>
        </w:rPr>
        <w:t>I</w:t>
      </w:r>
      <w:r>
        <w:rPr>
          <w:rFonts w:cs="Times New Roman"/>
        </w:rPr>
        <w:t xml:space="preserve">f not, it will be necessary to regenerate the surface again in order to get the correct </w:t>
      </w:r>
      <w:r w:rsidR="00A64E45">
        <w:rPr>
          <w:rFonts w:cs="Times New Roman"/>
        </w:rPr>
        <w:t xml:space="preserve">length </w:t>
      </w:r>
      <w:r>
        <w:rPr>
          <w:rFonts w:cs="Times New Roman"/>
        </w:rPr>
        <w:t>scale.</w:t>
      </w:r>
      <w:r w:rsidR="00FA7337" w:rsidRPr="000735AF">
        <w:rPr>
          <w:rFonts w:cs="Times New Roman"/>
        </w:rPr>
        <w:br/>
      </w:r>
    </w:p>
    <w:p w14:paraId="5C1E4B86" w14:textId="7BA83E39" w:rsidR="00774F71" w:rsidRPr="00713FEC" w:rsidRDefault="009E75E3" w:rsidP="00713FEC">
      <w:pPr>
        <w:pStyle w:val="ListParagraph"/>
        <w:numPr>
          <w:ilvl w:val="0"/>
          <w:numId w:val="2"/>
        </w:numPr>
        <w:spacing w:after="120"/>
        <w:ind w:left="677" w:hanging="562"/>
        <w:contextualSpacing w:val="0"/>
        <w:jc w:val="both"/>
        <w:rPr>
          <w:rFonts w:cs="Times New Roman"/>
        </w:rPr>
      </w:pPr>
      <w:r>
        <w:rPr>
          <w:rFonts w:cs="Times New Roman"/>
        </w:rPr>
        <w:t>If not already open, p</w:t>
      </w:r>
      <w:r w:rsidR="00B21BB4">
        <w:rPr>
          <w:rFonts w:cs="Times New Roman"/>
        </w:rPr>
        <w:t>ress</w:t>
      </w:r>
      <w:r w:rsidR="003C1901">
        <w:rPr>
          <w:rFonts w:cs="Times New Roman"/>
        </w:rPr>
        <w:t xml:space="preserve"> </w:t>
      </w:r>
      <w:r w:rsidR="003C1901" w:rsidRPr="00A82F25">
        <w:rPr>
          <w:rStyle w:val="ButtonsChar"/>
        </w:rPr>
        <w:t>Ctrl</w:t>
      </w:r>
      <w:r w:rsidR="00A82F25" w:rsidRPr="00A82F25">
        <w:rPr>
          <w:rStyle w:val="ButtonsChar"/>
        </w:rPr>
        <w:t xml:space="preserve"> </w:t>
      </w:r>
      <w:r w:rsidR="003C1901" w:rsidRPr="00A82F25">
        <w:rPr>
          <w:rStyle w:val="ButtonsChar"/>
        </w:rPr>
        <w:t>+ D</w:t>
      </w:r>
      <w:r w:rsidR="003C1901">
        <w:rPr>
          <w:rFonts w:cs="Times New Roman"/>
        </w:rPr>
        <w:t xml:space="preserve"> to </w:t>
      </w:r>
      <w:r w:rsidR="00C5343C">
        <w:rPr>
          <w:rFonts w:cs="Times New Roman"/>
        </w:rPr>
        <w:t>toggle</w:t>
      </w:r>
      <w:r w:rsidR="003C1901">
        <w:rPr>
          <w:rFonts w:cs="Times New Roman"/>
        </w:rPr>
        <w:t xml:space="preserve"> the </w:t>
      </w:r>
      <w:r w:rsidR="003C1901" w:rsidRPr="00B21BB4">
        <w:rPr>
          <w:rStyle w:val="CommentChar"/>
        </w:rPr>
        <w:t>Display Adjustment</w:t>
      </w:r>
      <w:r w:rsidR="003C1901">
        <w:rPr>
          <w:rFonts w:cs="Times New Roman"/>
        </w:rPr>
        <w:t xml:space="preserve"> panel of Imaris. </w:t>
      </w:r>
      <w:r w:rsidR="00774F71">
        <w:rPr>
          <w:rFonts w:cs="Times New Roman"/>
        </w:rPr>
        <w:t>Set the following minimum and maximum values for the channels:</w:t>
      </w:r>
    </w:p>
    <w:p w14:paraId="2FCFBAFD" w14:textId="77777777" w:rsidR="00774F71" w:rsidRDefault="00774F71" w:rsidP="00FA7FB5">
      <w:pPr>
        <w:pStyle w:val="ListParagraph"/>
        <w:jc w:val="both"/>
        <w:rPr>
          <w:rFonts w:cs="Times New Roman"/>
        </w:rPr>
      </w:pPr>
      <w:r w:rsidRPr="00813793">
        <w:rPr>
          <w:rStyle w:val="CommentChar"/>
        </w:rPr>
        <w:t>Channel 1:</w:t>
      </w:r>
      <w:r>
        <w:rPr>
          <w:rFonts w:cs="Times New Roman"/>
        </w:rPr>
        <w:tab/>
      </w:r>
      <w:r w:rsidRPr="00813793">
        <w:rPr>
          <w:rStyle w:val="VariableChar"/>
        </w:rPr>
        <w:t>Min:</w:t>
      </w:r>
      <w:r>
        <w:rPr>
          <w:rFonts w:cs="Times New Roman"/>
        </w:rPr>
        <w:t xml:space="preserve"> </w:t>
      </w:r>
      <w:r w:rsidRPr="00813793">
        <w:rPr>
          <w:rStyle w:val="IntegerChar"/>
        </w:rPr>
        <w:t>150</w:t>
      </w:r>
      <w:r>
        <w:rPr>
          <w:rFonts w:cs="Times New Roman"/>
        </w:rPr>
        <w:tab/>
      </w:r>
      <w:r w:rsidRPr="00813793">
        <w:rPr>
          <w:rStyle w:val="VariableChar"/>
        </w:rPr>
        <w:t>Max:</w:t>
      </w:r>
      <w:r>
        <w:rPr>
          <w:rFonts w:cs="Times New Roman"/>
        </w:rPr>
        <w:t xml:space="preserve"> </w:t>
      </w:r>
      <w:r w:rsidRPr="00813793">
        <w:rPr>
          <w:rStyle w:val="IntegerChar"/>
        </w:rPr>
        <w:t>3500</w:t>
      </w:r>
    </w:p>
    <w:p w14:paraId="10351D87" w14:textId="77777777" w:rsidR="00E63EC0" w:rsidRDefault="00774F71" w:rsidP="00FA7FB5">
      <w:pPr>
        <w:pStyle w:val="ListParagraph"/>
        <w:jc w:val="both"/>
        <w:rPr>
          <w:rFonts w:cs="Times New Roman"/>
        </w:rPr>
      </w:pPr>
      <w:r w:rsidRPr="00813793">
        <w:rPr>
          <w:rStyle w:val="CommentChar"/>
        </w:rPr>
        <w:t>Channel 2:</w:t>
      </w:r>
      <w:r>
        <w:rPr>
          <w:rFonts w:cs="Times New Roman"/>
        </w:rPr>
        <w:tab/>
      </w:r>
      <w:r w:rsidRPr="00813793">
        <w:rPr>
          <w:rStyle w:val="VariableChar"/>
        </w:rPr>
        <w:t>Min:</w:t>
      </w:r>
      <w:r>
        <w:rPr>
          <w:rFonts w:cs="Times New Roman"/>
        </w:rPr>
        <w:t xml:space="preserve"> </w:t>
      </w:r>
      <w:r w:rsidR="00E63EC0" w:rsidRPr="00813793">
        <w:rPr>
          <w:rStyle w:val="IntegerChar"/>
        </w:rPr>
        <w:t>220</w:t>
      </w:r>
      <w:r w:rsidR="00E63EC0">
        <w:rPr>
          <w:rFonts w:cs="Times New Roman"/>
        </w:rPr>
        <w:tab/>
      </w:r>
      <w:r w:rsidR="00E63EC0" w:rsidRPr="00813793">
        <w:rPr>
          <w:rStyle w:val="VariableChar"/>
        </w:rPr>
        <w:t>Max:</w:t>
      </w:r>
      <w:r w:rsidR="00E63EC0">
        <w:rPr>
          <w:rFonts w:cs="Times New Roman"/>
        </w:rPr>
        <w:t xml:space="preserve"> </w:t>
      </w:r>
      <w:r w:rsidR="00E63EC0" w:rsidRPr="00813793">
        <w:rPr>
          <w:rStyle w:val="IntegerChar"/>
        </w:rPr>
        <w:t>3000</w:t>
      </w:r>
    </w:p>
    <w:p w14:paraId="111F06C1" w14:textId="38CC9BCA" w:rsidR="00774F71" w:rsidRDefault="00C613A5" w:rsidP="00A46BD6">
      <w:pPr>
        <w:pStyle w:val="ListParagraph"/>
        <w:spacing w:after="120"/>
        <w:contextualSpacing w:val="0"/>
        <w:jc w:val="both"/>
        <w:rPr>
          <w:rFonts w:cs="Times New Roman"/>
        </w:rPr>
      </w:pPr>
      <w:r w:rsidRPr="00813793">
        <w:rPr>
          <w:rStyle w:val="CommentChar"/>
        </w:rPr>
        <w:t>Channel 3:</w:t>
      </w:r>
      <w:r>
        <w:rPr>
          <w:rFonts w:cs="Times New Roman"/>
        </w:rPr>
        <w:tab/>
      </w:r>
      <w:r w:rsidRPr="00813793">
        <w:rPr>
          <w:rStyle w:val="VariableChar"/>
        </w:rPr>
        <w:t>Min:</w:t>
      </w:r>
      <w:r>
        <w:rPr>
          <w:rFonts w:cs="Times New Roman"/>
        </w:rPr>
        <w:t xml:space="preserve"> </w:t>
      </w:r>
      <w:r w:rsidRPr="00813793">
        <w:rPr>
          <w:rStyle w:val="IntegerChar"/>
        </w:rPr>
        <w:t>50</w:t>
      </w:r>
      <w:r>
        <w:rPr>
          <w:rFonts w:cs="Times New Roman"/>
        </w:rPr>
        <w:tab/>
      </w:r>
      <w:r w:rsidRPr="00813793">
        <w:rPr>
          <w:rStyle w:val="VariableChar"/>
        </w:rPr>
        <w:t>Max:</w:t>
      </w:r>
      <w:r>
        <w:rPr>
          <w:rFonts w:cs="Times New Roman"/>
        </w:rPr>
        <w:t xml:space="preserve"> </w:t>
      </w:r>
      <w:r w:rsidRPr="00813793">
        <w:rPr>
          <w:rStyle w:val="IntegerChar"/>
        </w:rPr>
        <w:t>3500</w:t>
      </w:r>
      <w:r w:rsidR="00774F71">
        <w:rPr>
          <w:rFonts w:cs="Times New Roman"/>
        </w:rPr>
        <w:tab/>
      </w:r>
    </w:p>
    <w:p w14:paraId="7F2AD6A0" w14:textId="77777777" w:rsidR="00A46BD6" w:rsidRPr="003830A4" w:rsidRDefault="00A46BD6" w:rsidP="00B7153C">
      <w:pPr>
        <w:pStyle w:val="CriticalStep"/>
        <w:ind w:left="706"/>
      </w:pPr>
      <w:r>
        <w:t>□Explanatory note</w:t>
      </w:r>
    </w:p>
    <w:p w14:paraId="37DCCC62" w14:textId="4EB605DC" w:rsidR="00774F71" w:rsidRDefault="00A46BD6" w:rsidP="00D8510C">
      <w:pPr>
        <w:pStyle w:val="ListParagraph"/>
        <w:tabs>
          <w:tab w:val="left" w:pos="709"/>
        </w:tabs>
        <w:spacing w:after="120"/>
        <w:contextualSpacing w:val="0"/>
        <w:jc w:val="both"/>
      </w:pPr>
      <w:r>
        <w:t xml:space="preserve">In the Base Color LUT, pixels with values smaller than or equal to the </w:t>
      </w:r>
      <w:r w:rsidRPr="00A10BA2">
        <w:rPr>
          <w:rStyle w:val="VariableChar"/>
        </w:rPr>
        <w:t>Min</w:t>
      </w:r>
      <w:r>
        <w:t xml:space="preserve"> value is set as black (i.e. invisible), and pixels with values greater than or equal to the </w:t>
      </w:r>
      <w:r w:rsidRPr="00A10BA2">
        <w:rPr>
          <w:rStyle w:val="VariableChar"/>
        </w:rPr>
        <w:t>Max</w:t>
      </w:r>
      <w:r>
        <w:t xml:space="preserve"> value is rendered in the maximum possible brightness (i.e.</w:t>
      </w:r>
      <w:r w:rsidR="00870A7B">
        <w:t xml:space="preserve"> saturation</w:t>
      </w:r>
      <w:r w:rsidR="00233C80">
        <w:t xml:space="preserve"> – </w:t>
      </w:r>
      <w:r w:rsidR="00870A7B">
        <w:t>brighter pixels look no different from dimmer pixels beyond this point</w:t>
      </w:r>
      <w:r>
        <w:t xml:space="preserve">). </w:t>
      </w:r>
      <w:r w:rsidR="007212E9">
        <w:t>By default, pixels with v</w:t>
      </w:r>
      <w:r>
        <w:t xml:space="preserve">alues in between are linearly interpolated </w:t>
      </w:r>
      <w:r w:rsidR="007212E9">
        <w:t xml:space="preserve">and rendered </w:t>
      </w:r>
      <w:r w:rsidR="00A10BA2">
        <w:t xml:space="preserve">with the corresponding hue intensity if </w:t>
      </w:r>
      <w:r w:rsidR="00A10BA2" w:rsidRPr="00A10BA2">
        <w:rPr>
          <w:rStyle w:val="VariableChar"/>
        </w:rPr>
        <w:t>Gamma</w:t>
      </w:r>
      <w:r w:rsidR="00A10BA2">
        <w:t xml:space="preserve"> is set as </w:t>
      </w:r>
      <w:r w:rsidR="00A10BA2" w:rsidRPr="00A10BA2">
        <w:rPr>
          <w:rStyle w:val="FloatChar"/>
        </w:rPr>
        <w:t>1.0</w:t>
      </w:r>
      <w:r w:rsidR="00A10BA2">
        <w:t>.</w:t>
      </w:r>
    </w:p>
    <w:p w14:paraId="0A7D2248" w14:textId="77777777" w:rsidR="0052013F" w:rsidRPr="00A46BD6" w:rsidRDefault="0052013F" w:rsidP="00D8510C">
      <w:pPr>
        <w:pStyle w:val="ListParagraph"/>
        <w:tabs>
          <w:tab w:val="left" w:pos="709"/>
        </w:tabs>
        <w:spacing w:after="120"/>
        <w:contextualSpacing w:val="0"/>
        <w:jc w:val="both"/>
        <w:rPr>
          <w:rFonts w:cs="Times New Roman"/>
        </w:rPr>
      </w:pPr>
    </w:p>
    <w:p w14:paraId="5343A913" w14:textId="4C0E1E4E" w:rsidR="00197F1D" w:rsidRDefault="00B335D3" w:rsidP="00197F1D">
      <w:pPr>
        <w:pStyle w:val="ListParagraph"/>
        <w:numPr>
          <w:ilvl w:val="0"/>
          <w:numId w:val="2"/>
        </w:numPr>
        <w:spacing w:after="120"/>
        <w:ind w:left="677" w:hanging="562"/>
        <w:contextualSpacing w:val="0"/>
        <w:jc w:val="both"/>
        <w:rPr>
          <w:rFonts w:cs="Times New Roman"/>
        </w:rPr>
      </w:pPr>
      <w:r>
        <w:rPr>
          <w:rFonts w:cs="Times New Roman"/>
        </w:rPr>
        <w:t xml:space="preserve">Press </w:t>
      </w:r>
      <w:r w:rsidRPr="0044437A">
        <w:rPr>
          <w:rStyle w:val="ButtonsChar"/>
        </w:rPr>
        <w:t>Ctrl + I</w:t>
      </w:r>
      <w:r>
        <w:rPr>
          <w:rFonts w:cs="Times New Roman"/>
        </w:rPr>
        <w:t xml:space="preserve"> again</w:t>
      </w:r>
      <w:r w:rsidR="002D4461">
        <w:rPr>
          <w:rFonts w:cs="Times New Roman"/>
        </w:rPr>
        <w:t>.</w:t>
      </w:r>
      <w:r>
        <w:rPr>
          <w:rFonts w:cs="Times New Roman"/>
        </w:rPr>
        <w:t xml:space="preserve"> </w:t>
      </w:r>
      <w:r w:rsidR="00735D80">
        <w:rPr>
          <w:rFonts w:cs="Times New Roman"/>
        </w:rPr>
        <w:t>Go to</w:t>
      </w:r>
      <w:r>
        <w:rPr>
          <w:rFonts w:cs="Times New Roman"/>
        </w:rPr>
        <w:t xml:space="preserve"> </w:t>
      </w:r>
      <w:r w:rsidRPr="00B335D3">
        <w:rPr>
          <w:rStyle w:val="CommentChar"/>
        </w:rPr>
        <w:t>Channels</w:t>
      </w:r>
      <w:r>
        <w:rPr>
          <w:rFonts w:cs="Times New Roman"/>
        </w:rPr>
        <w:t xml:space="preserve"> panel, and in the </w:t>
      </w:r>
      <w:r w:rsidRPr="00B335D3">
        <w:rPr>
          <w:rStyle w:val="CommentChar"/>
        </w:rPr>
        <w:t>Base Color</w:t>
      </w:r>
      <w:r>
        <w:rPr>
          <w:rFonts w:cs="Times New Roman"/>
        </w:rPr>
        <w:t xml:space="preserve"> tab</w:t>
      </w:r>
      <w:r w:rsidR="0052078E">
        <w:rPr>
          <w:rFonts w:cs="Times New Roman"/>
        </w:rPr>
        <w:t>,</w:t>
      </w:r>
      <w:r w:rsidR="00197F1D">
        <w:rPr>
          <w:rFonts w:cs="Times New Roman"/>
        </w:rPr>
        <w:t xml:space="preserve"> </w:t>
      </w:r>
      <w:r w:rsidR="0052078E">
        <w:rPr>
          <w:rFonts w:cs="Times New Roman"/>
        </w:rPr>
        <w:t>s</w:t>
      </w:r>
      <w:r w:rsidR="00197F1D">
        <w:rPr>
          <w:rFonts w:cs="Times New Roman"/>
        </w:rPr>
        <w:t>et the channel colors accordingly</w:t>
      </w:r>
      <w:r w:rsidR="00111B1A">
        <w:rPr>
          <w:rFonts w:cs="Times New Roman"/>
        </w:rPr>
        <w:t xml:space="preserve">, and press </w:t>
      </w:r>
      <w:r w:rsidR="00111B1A" w:rsidRPr="00111B1A">
        <w:rPr>
          <w:rStyle w:val="ButtonsChar"/>
        </w:rPr>
        <w:t>OK</w:t>
      </w:r>
      <w:r w:rsidR="00111B1A">
        <w:rPr>
          <w:rFonts w:cs="Times New Roman"/>
        </w:rPr>
        <w:t xml:space="preserve"> when done</w:t>
      </w:r>
      <w:r w:rsidR="00197F1D">
        <w:rPr>
          <w:rFonts w:cs="Times New Roman"/>
        </w:rPr>
        <w:t>:</w:t>
      </w:r>
    </w:p>
    <w:p w14:paraId="0794228F" w14:textId="7448961A" w:rsidR="00197F1D" w:rsidRDefault="00197F1D" w:rsidP="00197F1D">
      <w:pPr>
        <w:pStyle w:val="ListParagraph"/>
        <w:jc w:val="both"/>
        <w:rPr>
          <w:rFonts w:cs="Times New Roman"/>
        </w:rPr>
      </w:pPr>
      <w:r w:rsidRPr="00813793">
        <w:rPr>
          <w:rStyle w:val="CommentChar"/>
        </w:rPr>
        <w:t>Channel 1:</w:t>
      </w:r>
      <w:r>
        <w:rPr>
          <w:rFonts w:cs="Times New Roman"/>
        </w:rPr>
        <w:tab/>
      </w:r>
      <w:r w:rsidRPr="00735D80">
        <w:rPr>
          <w:rStyle w:val="VariableChar"/>
        </w:rPr>
        <w:t>R</w:t>
      </w:r>
      <w:r>
        <w:rPr>
          <w:rStyle w:val="VariableChar"/>
        </w:rPr>
        <w:t>ed</w:t>
      </w:r>
      <w:r w:rsidRPr="00735D80">
        <w:rPr>
          <w:rStyle w:val="VariableChar"/>
        </w:rPr>
        <w:t>:</w:t>
      </w:r>
      <w:r>
        <w:rPr>
          <w:rFonts w:cs="Times New Roman"/>
        </w:rPr>
        <w:t xml:space="preserve"> </w:t>
      </w:r>
      <w:r w:rsidRPr="005839A8">
        <w:rPr>
          <w:rStyle w:val="FloatChar"/>
        </w:rPr>
        <w:t>0.000</w:t>
      </w:r>
      <w:r w:rsidR="005839A8">
        <w:rPr>
          <w:rFonts w:cs="Times New Roman"/>
        </w:rPr>
        <w:tab/>
      </w:r>
      <w:r w:rsidRPr="00735D80">
        <w:rPr>
          <w:rStyle w:val="VariableChar"/>
        </w:rPr>
        <w:t>G</w:t>
      </w:r>
      <w:r>
        <w:rPr>
          <w:rStyle w:val="VariableChar"/>
        </w:rPr>
        <w:t>reen</w:t>
      </w:r>
      <w:r w:rsidRPr="00735D80">
        <w:rPr>
          <w:rStyle w:val="VariableChar"/>
        </w:rPr>
        <w:t>:</w:t>
      </w:r>
      <w:r>
        <w:rPr>
          <w:rFonts w:cs="Times New Roman"/>
        </w:rPr>
        <w:t xml:space="preserve"> </w:t>
      </w:r>
      <w:r w:rsidRPr="005839A8">
        <w:rPr>
          <w:rStyle w:val="FloatChar"/>
        </w:rPr>
        <w:t>0.000</w:t>
      </w:r>
      <w:r w:rsidR="005839A8">
        <w:rPr>
          <w:rFonts w:cs="Times New Roman"/>
        </w:rPr>
        <w:tab/>
      </w:r>
      <w:r w:rsidRPr="00735D80">
        <w:rPr>
          <w:rStyle w:val="VariableChar"/>
        </w:rPr>
        <w:t>B</w:t>
      </w:r>
      <w:r>
        <w:rPr>
          <w:rStyle w:val="VariableChar"/>
        </w:rPr>
        <w:t>lue</w:t>
      </w:r>
      <w:r w:rsidRPr="00735D80">
        <w:rPr>
          <w:rStyle w:val="VariableChar"/>
        </w:rPr>
        <w:t>:</w:t>
      </w:r>
      <w:r>
        <w:rPr>
          <w:rFonts w:cs="Times New Roman"/>
        </w:rPr>
        <w:t xml:space="preserve"> </w:t>
      </w:r>
      <w:r w:rsidRPr="005839A8">
        <w:rPr>
          <w:rStyle w:val="FloatChar"/>
        </w:rPr>
        <w:t>1.000</w:t>
      </w:r>
      <w:r w:rsidR="005839A8" w:rsidRPr="005839A8">
        <w:t xml:space="preserve"> (</w:t>
      </w:r>
      <w:r w:rsidR="005839A8">
        <w:t>i.e. pure blue</w:t>
      </w:r>
      <w:r w:rsidR="005839A8" w:rsidRPr="005839A8">
        <w:t>)</w:t>
      </w:r>
    </w:p>
    <w:p w14:paraId="58FE85EA" w14:textId="2AD5A885" w:rsidR="00197F1D" w:rsidRDefault="00197F1D" w:rsidP="00197F1D">
      <w:pPr>
        <w:pStyle w:val="ListParagraph"/>
        <w:jc w:val="both"/>
        <w:rPr>
          <w:rFonts w:cs="Times New Roman"/>
        </w:rPr>
      </w:pPr>
      <w:r w:rsidRPr="00813793">
        <w:rPr>
          <w:rStyle w:val="CommentChar"/>
        </w:rPr>
        <w:t>Channel 2:</w:t>
      </w:r>
      <w:r>
        <w:rPr>
          <w:rFonts w:cs="Times New Roman"/>
        </w:rPr>
        <w:tab/>
      </w:r>
      <w:r w:rsidRPr="00735D80">
        <w:rPr>
          <w:rStyle w:val="VariableChar"/>
        </w:rPr>
        <w:t>R</w:t>
      </w:r>
      <w:r>
        <w:rPr>
          <w:rStyle w:val="VariableChar"/>
        </w:rPr>
        <w:t>ed</w:t>
      </w:r>
      <w:r w:rsidRPr="00735D80">
        <w:rPr>
          <w:rStyle w:val="VariableChar"/>
        </w:rPr>
        <w:t>:</w:t>
      </w:r>
      <w:r>
        <w:rPr>
          <w:rFonts w:cs="Times New Roman"/>
        </w:rPr>
        <w:t xml:space="preserve"> </w:t>
      </w:r>
      <w:r w:rsidRPr="005839A8">
        <w:rPr>
          <w:rStyle w:val="FloatChar"/>
        </w:rPr>
        <w:t>0.000</w:t>
      </w:r>
      <w:r w:rsidR="005839A8">
        <w:rPr>
          <w:rFonts w:cs="Times New Roman"/>
        </w:rPr>
        <w:tab/>
      </w:r>
      <w:r w:rsidRPr="00735D80">
        <w:rPr>
          <w:rStyle w:val="VariableChar"/>
        </w:rPr>
        <w:t>G</w:t>
      </w:r>
      <w:r>
        <w:rPr>
          <w:rStyle w:val="VariableChar"/>
        </w:rPr>
        <w:t>reen</w:t>
      </w:r>
      <w:r w:rsidRPr="00735D80">
        <w:rPr>
          <w:rStyle w:val="VariableChar"/>
        </w:rPr>
        <w:t>:</w:t>
      </w:r>
      <w:r>
        <w:rPr>
          <w:rFonts w:cs="Times New Roman"/>
        </w:rPr>
        <w:t xml:space="preserve"> </w:t>
      </w:r>
      <w:r w:rsidR="005839A8">
        <w:rPr>
          <w:rStyle w:val="FloatChar"/>
        </w:rPr>
        <w:t>1</w:t>
      </w:r>
      <w:r w:rsidRPr="005839A8">
        <w:rPr>
          <w:rStyle w:val="FloatChar"/>
        </w:rPr>
        <w:t>.000</w:t>
      </w:r>
      <w:r w:rsidR="005839A8">
        <w:rPr>
          <w:rFonts w:cs="Times New Roman"/>
        </w:rPr>
        <w:tab/>
      </w:r>
      <w:r w:rsidRPr="00735D80">
        <w:rPr>
          <w:rStyle w:val="VariableChar"/>
        </w:rPr>
        <w:t>B</w:t>
      </w:r>
      <w:r>
        <w:rPr>
          <w:rStyle w:val="VariableChar"/>
        </w:rPr>
        <w:t>lue</w:t>
      </w:r>
      <w:r w:rsidRPr="00735D80">
        <w:rPr>
          <w:rStyle w:val="VariableChar"/>
        </w:rPr>
        <w:t>:</w:t>
      </w:r>
      <w:r>
        <w:rPr>
          <w:rFonts w:cs="Times New Roman"/>
        </w:rPr>
        <w:t xml:space="preserve"> </w:t>
      </w:r>
      <w:r w:rsidR="005839A8">
        <w:rPr>
          <w:rStyle w:val="FloatChar"/>
        </w:rPr>
        <w:t>0</w:t>
      </w:r>
      <w:r w:rsidRPr="005839A8">
        <w:rPr>
          <w:rStyle w:val="FloatChar"/>
        </w:rPr>
        <w:t>.000</w:t>
      </w:r>
      <w:r w:rsidR="005839A8">
        <w:rPr>
          <w:rStyle w:val="FloatChar"/>
        </w:rPr>
        <w:t xml:space="preserve"> </w:t>
      </w:r>
      <w:r w:rsidR="005839A8" w:rsidRPr="005839A8">
        <w:t>(</w:t>
      </w:r>
      <w:r w:rsidR="005839A8">
        <w:t>i.e. pure green</w:t>
      </w:r>
      <w:r w:rsidR="005839A8" w:rsidRPr="005839A8">
        <w:t>)</w:t>
      </w:r>
    </w:p>
    <w:p w14:paraId="3764442A" w14:textId="4D4EC32C" w:rsidR="00197F1D" w:rsidRDefault="00197F1D" w:rsidP="00B7153C">
      <w:pPr>
        <w:pStyle w:val="ListParagraph"/>
        <w:spacing w:after="120"/>
        <w:jc w:val="both"/>
      </w:pPr>
      <w:r w:rsidRPr="00813793">
        <w:rPr>
          <w:rStyle w:val="CommentChar"/>
        </w:rPr>
        <w:t>Channel 3:</w:t>
      </w:r>
      <w:r>
        <w:rPr>
          <w:rFonts w:cs="Times New Roman"/>
        </w:rPr>
        <w:tab/>
      </w:r>
      <w:r w:rsidRPr="00735D80">
        <w:rPr>
          <w:rStyle w:val="VariableChar"/>
        </w:rPr>
        <w:t>R</w:t>
      </w:r>
      <w:r>
        <w:rPr>
          <w:rStyle w:val="VariableChar"/>
        </w:rPr>
        <w:t>ed</w:t>
      </w:r>
      <w:r w:rsidRPr="00735D80">
        <w:rPr>
          <w:rStyle w:val="VariableChar"/>
        </w:rPr>
        <w:t>:</w:t>
      </w:r>
      <w:r>
        <w:rPr>
          <w:rFonts w:cs="Times New Roman"/>
        </w:rPr>
        <w:t xml:space="preserve"> </w:t>
      </w:r>
      <w:r w:rsidR="005839A8">
        <w:rPr>
          <w:rStyle w:val="FloatChar"/>
        </w:rPr>
        <w:t>1</w:t>
      </w:r>
      <w:r w:rsidRPr="005839A8">
        <w:rPr>
          <w:rStyle w:val="FloatChar"/>
        </w:rPr>
        <w:t>.000</w:t>
      </w:r>
      <w:r w:rsidR="005839A8">
        <w:rPr>
          <w:rFonts w:cs="Times New Roman"/>
        </w:rPr>
        <w:tab/>
      </w:r>
      <w:r w:rsidRPr="00735D80">
        <w:rPr>
          <w:rStyle w:val="VariableChar"/>
        </w:rPr>
        <w:t>G</w:t>
      </w:r>
      <w:r>
        <w:rPr>
          <w:rStyle w:val="VariableChar"/>
        </w:rPr>
        <w:t>reen</w:t>
      </w:r>
      <w:r w:rsidRPr="00735D80">
        <w:rPr>
          <w:rStyle w:val="VariableChar"/>
        </w:rPr>
        <w:t>:</w:t>
      </w:r>
      <w:r>
        <w:rPr>
          <w:rFonts w:cs="Times New Roman"/>
        </w:rPr>
        <w:t xml:space="preserve"> </w:t>
      </w:r>
      <w:r w:rsidRPr="005839A8">
        <w:rPr>
          <w:rStyle w:val="FloatChar"/>
        </w:rPr>
        <w:t>0.000</w:t>
      </w:r>
      <w:r w:rsidR="005839A8">
        <w:rPr>
          <w:rFonts w:cs="Times New Roman"/>
        </w:rPr>
        <w:tab/>
      </w:r>
      <w:r w:rsidRPr="00735D80">
        <w:rPr>
          <w:rStyle w:val="VariableChar"/>
        </w:rPr>
        <w:t>B</w:t>
      </w:r>
      <w:r>
        <w:rPr>
          <w:rStyle w:val="VariableChar"/>
        </w:rPr>
        <w:t>lue</w:t>
      </w:r>
      <w:r w:rsidRPr="00735D80">
        <w:rPr>
          <w:rStyle w:val="VariableChar"/>
        </w:rPr>
        <w:t>:</w:t>
      </w:r>
      <w:r>
        <w:rPr>
          <w:rFonts w:cs="Times New Roman"/>
        </w:rPr>
        <w:t xml:space="preserve"> </w:t>
      </w:r>
      <w:r w:rsidR="005839A8">
        <w:rPr>
          <w:rStyle w:val="FloatChar"/>
        </w:rPr>
        <w:t>0</w:t>
      </w:r>
      <w:r w:rsidRPr="005839A8">
        <w:rPr>
          <w:rStyle w:val="FloatChar"/>
        </w:rPr>
        <w:t>.000</w:t>
      </w:r>
      <w:r w:rsidR="005839A8">
        <w:rPr>
          <w:rStyle w:val="FloatChar"/>
        </w:rPr>
        <w:t xml:space="preserve"> </w:t>
      </w:r>
      <w:r w:rsidR="005839A8" w:rsidRPr="005839A8">
        <w:t>(</w:t>
      </w:r>
      <w:r w:rsidR="005839A8">
        <w:t>i.e. pure red</w:t>
      </w:r>
      <w:r w:rsidR="005839A8" w:rsidRPr="005839A8">
        <w:t>)</w:t>
      </w:r>
    </w:p>
    <w:p w14:paraId="5E17A240" w14:textId="77777777" w:rsidR="00B7153C" w:rsidRPr="003830A4" w:rsidRDefault="00B7153C" w:rsidP="00B7153C">
      <w:pPr>
        <w:pStyle w:val="CriticalStep"/>
        <w:ind w:left="706"/>
      </w:pPr>
      <w:r>
        <w:t>□Explanatory note</w:t>
      </w:r>
    </w:p>
    <w:p w14:paraId="4BB85B46" w14:textId="422FBF20" w:rsidR="00B7153C" w:rsidRDefault="00B7153C" w:rsidP="00D8510C">
      <w:pPr>
        <w:pStyle w:val="ListParagraph"/>
        <w:tabs>
          <w:tab w:val="left" w:pos="709"/>
        </w:tabs>
        <w:spacing w:after="120"/>
        <w:contextualSpacing w:val="0"/>
        <w:jc w:val="both"/>
        <w:rPr>
          <w:rFonts w:cs="Times New Roman"/>
        </w:rPr>
      </w:pPr>
      <w:r>
        <w:t xml:space="preserve">This sets the individual grayscale channels to utilize the base blue, green and red LUTs respectively. Thus, </w:t>
      </w:r>
      <w:r w:rsidRPr="00B7153C">
        <w:rPr>
          <w:rStyle w:val="CommentChar"/>
        </w:rPr>
        <w:t>Channel 1</w:t>
      </w:r>
      <w:r>
        <w:t xml:space="preserve"> appears blue, </w:t>
      </w:r>
      <w:r w:rsidRPr="00B7153C">
        <w:rPr>
          <w:rStyle w:val="CommentChar"/>
        </w:rPr>
        <w:t>Channel 2</w:t>
      </w:r>
      <w:r>
        <w:t xml:space="preserve"> green, and </w:t>
      </w:r>
      <w:r w:rsidRPr="00B7153C">
        <w:rPr>
          <w:rStyle w:val="CommentChar"/>
        </w:rPr>
        <w:t>Channel 3</w:t>
      </w:r>
      <w:r>
        <w:t xml:space="preserve"> red.</w:t>
      </w:r>
      <w:r w:rsidR="00AA73A5">
        <w:t xml:space="preserve"> You can also directly access the </w:t>
      </w:r>
      <w:r w:rsidR="00AA73A5" w:rsidRPr="00CA3ADC">
        <w:rPr>
          <w:rStyle w:val="CommentChar"/>
        </w:rPr>
        <w:t>Base Color</w:t>
      </w:r>
      <w:r w:rsidR="00AA73A5">
        <w:t xml:space="preserve"> tab by clicking on the channel name in the </w:t>
      </w:r>
      <w:r w:rsidR="00AA73A5" w:rsidRPr="00CA3ADC">
        <w:rPr>
          <w:rStyle w:val="CommentChar"/>
        </w:rPr>
        <w:t>Display Adjustment</w:t>
      </w:r>
      <w:r w:rsidR="00AA73A5">
        <w:t xml:space="preserve"> tab.</w:t>
      </w:r>
    </w:p>
    <w:p w14:paraId="248BCB6C" w14:textId="14A7E987" w:rsidR="00197F1D" w:rsidRDefault="00162CBF" w:rsidP="002E4ED2">
      <w:pPr>
        <w:pStyle w:val="ListParagraph"/>
        <w:contextualSpacing w:val="0"/>
        <w:jc w:val="both"/>
        <w:rPr>
          <w:rFonts w:cs="Times New Roman"/>
        </w:rPr>
      </w:pPr>
      <w:r>
        <w:rPr>
          <w:noProof/>
          <w:lang w:val="en-US" w:eastAsia="en-US"/>
        </w:rPr>
        <w:lastRenderedPageBreak/>
        <w:drawing>
          <wp:inline distT="0" distB="0" distL="0" distR="0" wp14:anchorId="24D738B4" wp14:editId="15128E3A">
            <wp:extent cx="5001079" cy="46378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027427" cy="4662270"/>
                    </a:xfrm>
                    <a:prstGeom prst="rect">
                      <a:avLst/>
                    </a:prstGeom>
                    <a:noFill/>
                    <a:ln>
                      <a:noFill/>
                    </a:ln>
                  </pic:spPr>
                </pic:pic>
              </a:graphicData>
            </a:graphic>
          </wp:inline>
        </w:drawing>
      </w:r>
    </w:p>
    <w:p w14:paraId="6C299469" w14:textId="3B447E65" w:rsidR="00001D98" w:rsidRDefault="00001D98" w:rsidP="00001D98">
      <w:pPr>
        <w:pStyle w:val="Caption"/>
        <w:ind w:firstLine="720"/>
      </w:pPr>
      <w:r>
        <w:t>Channel color representation selection window of Imaris</w:t>
      </w:r>
    </w:p>
    <w:p w14:paraId="5BD86D4F" w14:textId="77777777" w:rsidR="008F6384" w:rsidRPr="003830A4" w:rsidRDefault="008F6384" w:rsidP="008F6384">
      <w:pPr>
        <w:pStyle w:val="CriticalStep"/>
        <w:ind w:left="706"/>
      </w:pPr>
      <w:r>
        <w:t>□Explanatory note</w:t>
      </w:r>
    </w:p>
    <w:p w14:paraId="18E669C3" w14:textId="46542113" w:rsidR="008F6384" w:rsidRPr="0031784B" w:rsidRDefault="008F6384" w:rsidP="008F6384">
      <w:pPr>
        <w:pStyle w:val="ListParagraph"/>
        <w:tabs>
          <w:tab w:val="left" w:pos="709"/>
        </w:tabs>
        <w:spacing w:after="120"/>
        <w:contextualSpacing w:val="0"/>
        <w:jc w:val="both"/>
        <w:rPr>
          <w:rFonts w:cs="Times New Roman"/>
        </w:rPr>
      </w:pPr>
      <w:r>
        <w:t xml:space="preserve">Take note of how </w:t>
      </w:r>
      <w:r w:rsidRPr="002E4ED2">
        <w:rPr>
          <w:rStyle w:val="ProgramNameChar"/>
        </w:rPr>
        <w:t>Imaris</w:t>
      </w:r>
      <w:r>
        <w:t xml:space="preserve"> represents colors using </w:t>
      </w:r>
      <w:r w:rsidR="00BE571E">
        <w:t xml:space="preserve">the </w:t>
      </w:r>
      <w:r w:rsidRPr="002E4ED2">
        <w:rPr>
          <w:b/>
        </w:rPr>
        <w:t>HSB model</w:t>
      </w:r>
      <w:r>
        <w:t xml:space="preserve"> in their color picker tool. If you key in a combination of values in the RGB model on the left, the specific color will be represented by the location of the small white square</w:t>
      </w:r>
      <w:r w:rsidR="00BE571E">
        <w:t xml:space="preserve"> (in the hexagon)</w:t>
      </w:r>
      <w:r>
        <w:t xml:space="preserve"> and rectangle </w:t>
      </w:r>
      <w:r w:rsidR="00BE571E">
        <w:t>(in the linear bar below)</w:t>
      </w:r>
      <w:r>
        <w:t xml:space="preserve">. The six cardinal points of the hexagon represent the ‘pure’ hues </w:t>
      </w:r>
      <w:r w:rsidR="000853CB">
        <w:t xml:space="preserve">(red, magenta, blue, cyan, green and yellow), and the angle of the white square relative to the origin indicates the corresponding </w:t>
      </w:r>
      <w:r w:rsidR="00BE571E" w:rsidRPr="002E4ED2">
        <w:rPr>
          <w:b/>
        </w:rPr>
        <w:t>H</w:t>
      </w:r>
      <w:r w:rsidR="000853CB" w:rsidRPr="002E4ED2">
        <w:rPr>
          <w:b/>
        </w:rPr>
        <w:t>ue</w:t>
      </w:r>
      <w:r w:rsidR="000853CB">
        <w:t xml:space="preserve"> of the RGB combination. </w:t>
      </w:r>
      <w:r w:rsidR="00BE571E">
        <w:t xml:space="preserve">The relative distance from the origin (which is pure white) indicates its </w:t>
      </w:r>
      <w:r w:rsidR="00BE571E" w:rsidRPr="002E4ED2">
        <w:rPr>
          <w:b/>
        </w:rPr>
        <w:t>Saturation</w:t>
      </w:r>
      <w:r w:rsidR="00BE571E">
        <w:t xml:space="preserve"> (i.e. how ‘diluted’ by white the RGB combination is). Finally, its position on the linear bar below indicates its </w:t>
      </w:r>
      <w:r w:rsidR="00BE571E" w:rsidRPr="002E4ED2">
        <w:rPr>
          <w:b/>
        </w:rPr>
        <w:t>Brightness</w:t>
      </w:r>
      <w:r w:rsidR="00C0492A" w:rsidRPr="002E4ED2">
        <w:t xml:space="preserve"> (</w:t>
      </w:r>
      <w:r w:rsidR="00C0492A">
        <w:t xml:space="preserve">i.e. how ‘dim’ the color appears – note how the color bar goes to pure black when brightness is set to zero no matter what </w:t>
      </w:r>
      <w:r w:rsidR="00A2364F">
        <w:t>hue you set in the hexagon</w:t>
      </w:r>
      <w:r w:rsidR="00C0492A" w:rsidRPr="002E4ED2">
        <w:t>)</w:t>
      </w:r>
      <w:r w:rsidR="00C0492A">
        <w:t xml:space="preserve">. </w:t>
      </w:r>
      <w:r w:rsidR="001C2A2D">
        <w:t>If you are still confused by the HSB model, experiment with the color picker to get a better understanding of how it works.</w:t>
      </w:r>
    </w:p>
    <w:p w14:paraId="122F66CD" w14:textId="77777777" w:rsidR="00001D98" w:rsidRPr="00AA2622" w:rsidRDefault="00001D98" w:rsidP="00001D98">
      <w:pPr>
        <w:pStyle w:val="ListParagraph"/>
        <w:spacing w:after="120"/>
        <w:ind w:left="706"/>
        <w:contextualSpacing w:val="0"/>
      </w:pPr>
    </w:p>
    <w:p w14:paraId="70636E40" w14:textId="5586A0E4" w:rsidR="005172B2" w:rsidRDefault="00523150" w:rsidP="0070323F">
      <w:pPr>
        <w:pStyle w:val="ListParagraph"/>
        <w:numPr>
          <w:ilvl w:val="0"/>
          <w:numId w:val="2"/>
        </w:numPr>
        <w:jc w:val="both"/>
        <w:rPr>
          <w:rStyle w:val="PathFilenamesChar"/>
          <w:i w:val="0"/>
          <w:color w:val="auto"/>
        </w:rPr>
      </w:pPr>
      <w:r>
        <w:rPr>
          <w:rFonts w:cs="Times New Roman"/>
        </w:rPr>
        <w:t xml:space="preserve">Go to </w:t>
      </w:r>
      <w:r w:rsidRPr="00523150">
        <w:rPr>
          <w:rStyle w:val="ButtonsChar"/>
        </w:rPr>
        <w:t xml:space="preserve">Edit </w:t>
      </w:r>
      <w:r w:rsidRPr="005A3044">
        <w:t>&gt;</w:t>
      </w:r>
      <w:r w:rsidRPr="00523150">
        <w:rPr>
          <w:rStyle w:val="ButtonsChar"/>
        </w:rPr>
        <w:t xml:space="preserve"> Add</w:t>
      </w:r>
      <w:r>
        <w:rPr>
          <w:rFonts w:cs="Times New Roman"/>
        </w:rPr>
        <w:t xml:space="preserve"> channels, and a</w:t>
      </w:r>
      <w:r w:rsidR="00D90CE1">
        <w:rPr>
          <w:rFonts w:cs="Times New Roman"/>
        </w:rPr>
        <w:t xml:space="preserve">dd the transformed </w:t>
      </w:r>
      <w:r w:rsidR="00BD7DF0" w:rsidRPr="00BD7DF0">
        <w:rPr>
          <w:rStyle w:val="CommentChar"/>
        </w:rPr>
        <w:t>H</w:t>
      </w:r>
      <w:r w:rsidR="00D90CE1" w:rsidRPr="00BD7DF0">
        <w:rPr>
          <w:rStyle w:val="CommentChar"/>
        </w:rPr>
        <w:t>ue</w:t>
      </w:r>
      <w:r w:rsidR="00D90CE1">
        <w:rPr>
          <w:rFonts w:cs="Times New Roman"/>
        </w:rPr>
        <w:t xml:space="preserve">, </w:t>
      </w:r>
      <w:r w:rsidR="00BD7DF0" w:rsidRPr="00BD7DF0">
        <w:rPr>
          <w:rStyle w:val="CommentChar"/>
        </w:rPr>
        <w:t>S</w:t>
      </w:r>
      <w:r w:rsidR="00D90CE1" w:rsidRPr="00BD7DF0">
        <w:rPr>
          <w:rStyle w:val="CommentChar"/>
        </w:rPr>
        <w:t>aturation</w:t>
      </w:r>
      <w:r w:rsidR="00D90CE1">
        <w:rPr>
          <w:rFonts w:cs="Times New Roman"/>
        </w:rPr>
        <w:t xml:space="preserve"> and </w:t>
      </w:r>
      <w:r w:rsidR="00BD7DF0" w:rsidRPr="00BD7DF0">
        <w:rPr>
          <w:rStyle w:val="CommentChar"/>
        </w:rPr>
        <w:t>B</w:t>
      </w:r>
      <w:r w:rsidR="00D90CE1" w:rsidRPr="00BD7DF0">
        <w:rPr>
          <w:rStyle w:val="CommentChar"/>
        </w:rPr>
        <w:t>rightness</w:t>
      </w:r>
      <w:r w:rsidR="00D90CE1">
        <w:rPr>
          <w:rFonts w:cs="Times New Roman"/>
        </w:rPr>
        <w:t xml:space="preserve"> </w:t>
      </w:r>
      <w:r w:rsidR="00D90CE1" w:rsidRPr="00BD7DF0">
        <w:rPr>
          <w:rStyle w:val="CommentChar"/>
        </w:rPr>
        <w:t>channels</w:t>
      </w:r>
      <w:r w:rsidR="00D90CE1">
        <w:rPr>
          <w:rFonts w:cs="Times New Roman"/>
        </w:rPr>
        <w:t xml:space="preserve"> from </w:t>
      </w:r>
      <w:r w:rsidR="00D90CE1" w:rsidRPr="00FF7A15">
        <w:rPr>
          <w:rStyle w:val="PathFilenamesChar"/>
        </w:rPr>
        <w:t>C:\Users\Lenovo\Desktop\Data\</w:t>
      </w:r>
      <w:r w:rsidR="00D90CE1">
        <w:rPr>
          <w:rStyle w:val="PathFilenamesChar"/>
        </w:rPr>
        <w:t>TIFF\P01_Renamed TIFs\P0</w:t>
      </w:r>
      <w:r w:rsidR="0051046C">
        <w:rPr>
          <w:rStyle w:val="PathFilenamesChar"/>
        </w:rPr>
        <w:t>3</w:t>
      </w:r>
      <w:r w:rsidR="00D90CE1">
        <w:rPr>
          <w:rStyle w:val="PathFilenamesChar"/>
        </w:rPr>
        <w:t>_HS</w:t>
      </w:r>
      <w:r w:rsidR="00D638BF">
        <w:rPr>
          <w:rStyle w:val="PathFilenamesChar"/>
        </w:rPr>
        <w:t>B</w:t>
      </w:r>
      <w:r w:rsidR="00E64BDE">
        <w:rPr>
          <w:rStyle w:val="PathFilenamesChar"/>
        </w:rPr>
        <w:t>\</w:t>
      </w:r>
      <w:r w:rsidR="00D90CE1" w:rsidRPr="00453134">
        <w:rPr>
          <w:rStyle w:val="PathFilenamesChar"/>
          <w:i w:val="0"/>
          <w:color w:val="auto"/>
        </w:rPr>
        <w:t>.</w:t>
      </w:r>
      <w:r w:rsidR="0059536C">
        <w:rPr>
          <w:rStyle w:val="PathFilenamesChar"/>
          <w:i w:val="0"/>
          <w:color w:val="auto"/>
        </w:rPr>
        <w:t xml:space="preserve"> The </w:t>
      </w:r>
      <w:r w:rsidR="00CD77C5">
        <w:rPr>
          <w:rStyle w:val="PathFilenamesChar"/>
          <w:i w:val="0"/>
          <w:color w:val="auto"/>
        </w:rPr>
        <w:t>B</w:t>
      </w:r>
      <w:r w:rsidR="0059536C">
        <w:rPr>
          <w:rStyle w:val="PathFilenamesChar"/>
          <w:i w:val="0"/>
          <w:color w:val="auto"/>
        </w:rPr>
        <w:t xml:space="preserve">rightness channel now appears as </w:t>
      </w:r>
      <w:r w:rsidR="0059536C" w:rsidRPr="000700F6">
        <w:rPr>
          <w:rStyle w:val="CommentChar"/>
        </w:rPr>
        <w:t>Channel 4</w:t>
      </w:r>
      <w:r w:rsidR="0059536C">
        <w:rPr>
          <w:rStyle w:val="PathFilenamesChar"/>
          <w:i w:val="0"/>
          <w:color w:val="auto"/>
        </w:rPr>
        <w:t xml:space="preserve">, the </w:t>
      </w:r>
      <w:r w:rsidR="00CD77C5">
        <w:rPr>
          <w:rStyle w:val="PathFilenamesChar"/>
          <w:i w:val="0"/>
          <w:color w:val="auto"/>
        </w:rPr>
        <w:t>S</w:t>
      </w:r>
      <w:r w:rsidR="0059536C">
        <w:rPr>
          <w:rStyle w:val="PathFilenamesChar"/>
          <w:i w:val="0"/>
          <w:color w:val="auto"/>
        </w:rPr>
        <w:t xml:space="preserve">aturation channel is </w:t>
      </w:r>
      <w:r w:rsidR="00CD77C5" w:rsidRPr="000700F6">
        <w:rPr>
          <w:rStyle w:val="CommentChar"/>
        </w:rPr>
        <w:t>C</w:t>
      </w:r>
      <w:r w:rsidR="0059536C" w:rsidRPr="000700F6">
        <w:rPr>
          <w:rStyle w:val="CommentChar"/>
        </w:rPr>
        <w:t>hannel 5</w:t>
      </w:r>
      <w:r w:rsidR="0059536C">
        <w:rPr>
          <w:rStyle w:val="PathFilenamesChar"/>
          <w:i w:val="0"/>
          <w:color w:val="auto"/>
        </w:rPr>
        <w:t xml:space="preserve"> and the </w:t>
      </w:r>
      <w:r w:rsidR="00CD77C5">
        <w:rPr>
          <w:rStyle w:val="PathFilenamesChar"/>
          <w:i w:val="0"/>
          <w:color w:val="auto"/>
        </w:rPr>
        <w:t>H</w:t>
      </w:r>
      <w:r w:rsidR="0059536C">
        <w:rPr>
          <w:rStyle w:val="PathFilenamesChar"/>
          <w:i w:val="0"/>
          <w:color w:val="auto"/>
        </w:rPr>
        <w:t xml:space="preserve">ue channel is </w:t>
      </w:r>
      <w:r w:rsidR="00CD77C5" w:rsidRPr="000700F6">
        <w:rPr>
          <w:rStyle w:val="CommentChar"/>
        </w:rPr>
        <w:t>C</w:t>
      </w:r>
      <w:r w:rsidR="0059536C" w:rsidRPr="000700F6">
        <w:rPr>
          <w:rStyle w:val="CommentChar"/>
        </w:rPr>
        <w:t>hannel 6</w:t>
      </w:r>
      <w:r w:rsidR="0059536C">
        <w:rPr>
          <w:rStyle w:val="PathFilenamesChar"/>
          <w:i w:val="0"/>
          <w:color w:val="auto"/>
        </w:rPr>
        <w:t>.</w:t>
      </w:r>
    </w:p>
    <w:p w14:paraId="0727FCAB" w14:textId="77777777" w:rsidR="007C4A5A" w:rsidRDefault="007C4A5A" w:rsidP="007C4A5A">
      <w:pPr>
        <w:pStyle w:val="ListParagraph"/>
        <w:ind w:left="680"/>
        <w:jc w:val="both"/>
        <w:rPr>
          <w:rStyle w:val="PathFilenamesChar"/>
          <w:i w:val="0"/>
          <w:color w:val="auto"/>
        </w:rPr>
      </w:pPr>
    </w:p>
    <w:p w14:paraId="28E6CDA7" w14:textId="327DC156" w:rsidR="005172B2" w:rsidRDefault="00974E1B" w:rsidP="0082514D">
      <w:pPr>
        <w:pStyle w:val="ListParagraph"/>
        <w:numPr>
          <w:ilvl w:val="0"/>
          <w:numId w:val="2"/>
        </w:numPr>
        <w:jc w:val="both"/>
        <w:rPr>
          <w:rStyle w:val="PathFilenamesChar"/>
          <w:i w:val="0"/>
          <w:color w:val="auto"/>
        </w:rPr>
      </w:pPr>
      <w:r>
        <w:rPr>
          <w:rStyle w:val="PathFilenamesChar"/>
          <w:i w:val="0"/>
          <w:color w:val="auto"/>
        </w:rPr>
        <w:t xml:space="preserve">Set </w:t>
      </w:r>
      <w:r w:rsidR="00D93C01" w:rsidRPr="00EA476A">
        <w:rPr>
          <w:rStyle w:val="CommentChar"/>
        </w:rPr>
        <w:t>C</w:t>
      </w:r>
      <w:r w:rsidRPr="00EA476A">
        <w:rPr>
          <w:rStyle w:val="CommentChar"/>
        </w:rPr>
        <w:t>hannel 4</w:t>
      </w:r>
      <w:r>
        <w:rPr>
          <w:rStyle w:val="PathFilenamesChar"/>
          <w:i w:val="0"/>
          <w:color w:val="auto"/>
        </w:rPr>
        <w:t xml:space="preserve"> as white</w:t>
      </w:r>
      <w:r w:rsidR="00D93C01">
        <w:rPr>
          <w:rStyle w:val="PathFilenamesChar"/>
          <w:i w:val="0"/>
          <w:color w:val="auto"/>
        </w:rPr>
        <w:t xml:space="preserve"> using the similar procedure from </w:t>
      </w:r>
      <w:r w:rsidR="00D93C01" w:rsidRPr="00BF60FC">
        <w:rPr>
          <w:rStyle w:val="PathFilenamesChar"/>
          <w:b/>
          <w:i w:val="0"/>
          <w:color w:val="auto"/>
        </w:rPr>
        <w:t xml:space="preserve">step </w:t>
      </w:r>
      <w:r w:rsidR="005172B2" w:rsidRPr="00BF60FC">
        <w:rPr>
          <w:rStyle w:val="PathFilenamesChar"/>
          <w:b/>
          <w:i w:val="0"/>
          <w:color w:val="auto"/>
        </w:rPr>
        <w:t>62</w:t>
      </w:r>
      <w:r w:rsidR="005172B2">
        <w:rPr>
          <w:rStyle w:val="PathFilenamesChar"/>
          <w:i w:val="0"/>
          <w:color w:val="auto"/>
        </w:rPr>
        <w:t xml:space="preserve"> </w:t>
      </w:r>
      <w:r w:rsidR="00D93C01">
        <w:rPr>
          <w:rStyle w:val="PathFilenamesChar"/>
          <w:i w:val="0"/>
          <w:color w:val="auto"/>
        </w:rPr>
        <w:t>(</w:t>
      </w:r>
      <w:r w:rsidR="00D93C01" w:rsidRPr="00735D80">
        <w:rPr>
          <w:rStyle w:val="VariableChar"/>
        </w:rPr>
        <w:t>R</w:t>
      </w:r>
      <w:r w:rsidR="00D93C01">
        <w:rPr>
          <w:rStyle w:val="VariableChar"/>
        </w:rPr>
        <w:t>ed</w:t>
      </w:r>
      <w:r w:rsidR="00D93C01" w:rsidRPr="00735D80">
        <w:rPr>
          <w:rStyle w:val="VariableChar"/>
        </w:rPr>
        <w:t>:</w:t>
      </w:r>
      <w:r w:rsidR="00D93C01">
        <w:rPr>
          <w:rFonts w:cs="Times New Roman"/>
        </w:rPr>
        <w:t xml:space="preserve"> </w:t>
      </w:r>
      <w:r w:rsidR="00D93C01">
        <w:rPr>
          <w:rStyle w:val="FloatChar"/>
        </w:rPr>
        <w:t>1</w:t>
      </w:r>
      <w:r w:rsidR="00D93C01" w:rsidRPr="005839A8">
        <w:rPr>
          <w:rStyle w:val="FloatChar"/>
        </w:rPr>
        <w:t>.000</w:t>
      </w:r>
      <w:r w:rsidR="00D93C01">
        <w:rPr>
          <w:rFonts w:cs="Times New Roman"/>
        </w:rPr>
        <w:tab/>
      </w:r>
      <w:r w:rsidR="00D93C01" w:rsidRPr="00735D80">
        <w:rPr>
          <w:rStyle w:val="VariableChar"/>
        </w:rPr>
        <w:t>G</w:t>
      </w:r>
      <w:r w:rsidR="00D93C01">
        <w:rPr>
          <w:rStyle w:val="VariableChar"/>
        </w:rPr>
        <w:t>reen</w:t>
      </w:r>
      <w:r w:rsidR="00D93C01" w:rsidRPr="00735D80">
        <w:rPr>
          <w:rStyle w:val="VariableChar"/>
        </w:rPr>
        <w:t>:</w:t>
      </w:r>
      <w:r w:rsidR="00D93C01">
        <w:rPr>
          <w:rFonts w:cs="Times New Roman"/>
        </w:rPr>
        <w:t xml:space="preserve"> </w:t>
      </w:r>
      <w:r w:rsidR="00D93C01">
        <w:rPr>
          <w:rStyle w:val="FloatChar"/>
        </w:rPr>
        <w:t>1</w:t>
      </w:r>
      <w:r w:rsidR="00D93C01" w:rsidRPr="005839A8">
        <w:rPr>
          <w:rStyle w:val="FloatChar"/>
        </w:rPr>
        <w:t>.000</w:t>
      </w:r>
      <w:r w:rsidR="00D93C01">
        <w:rPr>
          <w:rFonts w:cs="Times New Roman"/>
        </w:rPr>
        <w:tab/>
      </w:r>
      <w:r w:rsidR="00D93C01" w:rsidRPr="00735D80">
        <w:rPr>
          <w:rStyle w:val="VariableChar"/>
        </w:rPr>
        <w:t>B</w:t>
      </w:r>
      <w:r w:rsidR="00D93C01">
        <w:rPr>
          <w:rStyle w:val="VariableChar"/>
        </w:rPr>
        <w:t>lue</w:t>
      </w:r>
      <w:r w:rsidR="00D93C01" w:rsidRPr="00735D80">
        <w:rPr>
          <w:rStyle w:val="VariableChar"/>
        </w:rPr>
        <w:t>:</w:t>
      </w:r>
      <w:r w:rsidR="00D93C01">
        <w:rPr>
          <w:rFonts w:cs="Times New Roman"/>
        </w:rPr>
        <w:t xml:space="preserve"> </w:t>
      </w:r>
      <w:r w:rsidR="00D93C01">
        <w:rPr>
          <w:rStyle w:val="FloatChar"/>
        </w:rPr>
        <w:t>1</w:t>
      </w:r>
      <w:r w:rsidR="00D93C01" w:rsidRPr="005839A8">
        <w:rPr>
          <w:rStyle w:val="FloatChar"/>
        </w:rPr>
        <w:t>.000</w:t>
      </w:r>
      <w:r w:rsidR="00D93C01">
        <w:rPr>
          <w:rStyle w:val="PathFilenamesChar"/>
          <w:i w:val="0"/>
          <w:color w:val="auto"/>
        </w:rPr>
        <w:t>)</w:t>
      </w:r>
      <w:r>
        <w:rPr>
          <w:rStyle w:val="PathFilenamesChar"/>
          <w:i w:val="0"/>
          <w:color w:val="auto"/>
        </w:rPr>
        <w:t>.</w:t>
      </w:r>
      <w:r w:rsidR="0082514D">
        <w:rPr>
          <w:rStyle w:val="PathFilenamesChar"/>
          <w:i w:val="0"/>
          <w:color w:val="auto"/>
        </w:rPr>
        <w:t xml:space="preserve"> </w:t>
      </w:r>
      <w:r w:rsidR="005172B2" w:rsidRPr="0082514D">
        <w:rPr>
          <w:rStyle w:val="PathFilenamesChar"/>
          <w:i w:val="0"/>
          <w:color w:val="auto"/>
        </w:rPr>
        <w:t xml:space="preserve">On the </w:t>
      </w:r>
      <w:r w:rsidR="005172B2" w:rsidRPr="005172B2">
        <w:rPr>
          <w:rStyle w:val="CommentChar"/>
        </w:rPr>
        <w:t>Display Adjustment</w:t>
      </w:r>
      <w:r w:rsidR="005172B2" w:rsidRPr="0082514D">
        <w:rPr>
          <w:rStyle w:val="PathFilenamesChar"/>
          <w:i w:val="0"/>
          <w:color w:val="auto"/>
        </w:rPr>
        <w:t xml:space="preserve"> tab, hide the rest of the </w:t>
      </w:r>
      <w:r w:rsidR="005172B2" w:rsidRPr="0082514D">
        <w:rPr>
          <w:rStyle w:val="PathFilenamesChar"/>
          <w:i w:val="0"/>
          <w:color w:val="auto"/>
        </w:rPr>
        <w:lastRenderedPageBreak/>
        <w:t xml:space="preserve">channels except for </w:t>
      </w:r>
      <w:r w:rsidR="005172B2" w:rsidRPr="002E39BD">
        <w:rPr>
          <w:rStyle w:val="CommentChar"/>
        </w:rPr>
        <w:t>Channel 4</w:t>
      </w:r>
      <w:r w:rsidR="005172B2" w:rsidRPr="0082514D">
        <w:rPr>
          <w:rStyle w:val="PathFilenamesChar"/>
          <w:i w:val="0"/>
          <w:color w:val="auto"/>
        </w:rPr>
        <w:t>, by unchecking the small check boxes beside the channel names.</w:t>
      </w:r>
    </w:p>
    <w:p w14:paraId="4D435FBD" w14:textId="77777777" w:rsidR="007C4A5A" w:rsidRPr="007C4A5A" w:rsidRDefault="007C4A5A" w:rsidP="007C4A5A">
      <w:pPr>
        <w:pStyle w:val="ListParagraph"/>
        <w:rPr>
          <w:rStyle w:val="PathFilenamesChar"/>
          <w:i w:val="0"/>
          <w:color w:val="auto"/>
        </w:rPr>
      </w:pPr>
    </w:p>
    <w:p w14:paraId="58F2F623" w14:textId="28EF5588" w:rsidR="00126CA8" w:rsidRDefault="00D904BA" w:rsidP="00127C62">
      <w:pPr>
        <w:pStyle w:val="ListParagraph"/>
        <w:numPr>
          <w:ilvl w:val="0"/>
          <w:numId w:val="2"/>
        </w:numPr>
        <w:spacing w:after="120"/>
        <w:ind w:left="677" w:hanging="562"/>
        <w:contextualSpacing w:val="0"/>
        <w:jc w:val="both"/>
        <w:rPr>
          <w:rFonts w:cs="Times New Roman"/>
        </w:rPr>
      </w:pPr>
      <w:r>
        <w:rPr>
          <w:rFonts w:cs="Times New Roman"/>
        </w:rPr>
        <w:t xml:space="preserve">In the </w:t>
      </w:r>
      <w:r w:rsidRPr="00D904BA">
        <w:rPr>
          <w:rStyle w:val="CommentChar"/>
        </w:rPr>
        <w:t>Surpass</w:t>
      </w:r>
      <w:r>
        <w:rPr>
          <w:rFonts w:cs="Times New Roman"/>
        </w:rPr>
        <w:t xml:space="preserve"> tree, c</w:t>
      </w:r>
      <w:r w:rsidR="008F14FD">
        <w:rPr>
          <w:rFonts w:cs="Times New Roman"/>
        </w:rPr>
        <w:t xml:space="preserve">lick </w:t>
      </w:r>
      <w:r w:rsidR="008F14FD" w:rsidRPr="008F14FD">
        <w:rPr>
          <w:rStyle w:val="ButtonsChar"/>
        </w:rPr>
        <w:t>Add new surface</w:t>
      </w:r>
      <w:r w:rsidR="00126CA8">
        <w:rPr>
          <w:rFonts w:cs="Times New Roman"/>
        </w:rPr>
        <w:t xml:space="preserve"> and use the following settings</w:t>
      </w:r>
      <w:r w:rsidR="00102D84">
        <w:rPr>
          <w:rFonts w:cs="Times New Roman"/>
        </w:rPr>
        <w:t xml:space="preserve"> and go to the next step</w:t>
      </w:r>
      <w:r w:rsidR="00126CA8">
        <w:rPr>
          <w:rFonts w:cs="Times New Roman"/>
        </w:rPr>
        <w:t>:</w:t>
      </w:r>
    </w:p>
    <w:p w14:paraId="460EA679" w14:textId="77777777" w:rsidR="00126CA8" w:rsidRDefault="00126CA8" w:rsidP="00126CA8">
      <w:pPr>
        <w:pStyle w:val="ListParagraph"/>
        <w:keepNext/>
        <w:jc w:val="both"/>
      </w:pPr>
      <w:r>
        <w:rPr>
          <w:rFonts w:cs="Times New Roman"/>
          <w:noProof/>
          <w:lang w:val="en-US" w:eastAsia="en-US"/>
        </w:rPr>
        <w:drawing>
          <wp:inline distT="0" distB="0" distL="0" distR="0" wp14:anchorId="5D7978FB" wp14:editId="7794B3DB">
            <wp:extent cx="2819400" cy="3990642"/>
            <wp:effectExtent l="19050" t="19050" r="1905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rface creation step 1.png"/>
                    <pic:cNvPicPr/>
                  </pic:nvPicPr>
                  <pic:blipFill rotWithShape="1">
                    <a:blip r:embed="rId31" cstate="print">
                      <a:extLst>
                        <a:ext uri="{28A0092B-C50C-407E-A947-70E740481C1C}">
                          <a14:useLocalDpi xmlns:a14="http://schemas.microsoft.com/office/drawing/2010/main"/>
                        </a:ext>
                      </a:extLst>
                    </a:blip>
                    <a:srcRect r="-1"/>
                    <a:stretch/>
                  </pic:blipFill>
                  <pic:spPr bwMode="auto">
                    <a:xfrm>
                      <a:off x="0" y="0"/>
                      <a:ext cx="2823134" cy="39959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E1FBE0" w14:textId="2B0E0FC9" w:rsidR="00126CA8" w:rsidRDefault="00126CA8" w:rsidP="00126CA8">
      <w:pPr>
        <w:pStyle w:val="Caption"/>
        <w:ind w:firstLine="720"/>
        <w:jc w:val="both"/>
        <w:rPr>
          <w:rFonts w:cs="Times New Roman"/>
        </w:rPr>
      </w:pPr>
      <w:r>
        <w:t>Surface creation step 1</w:t>
      </w:r>
    </w:p>
    <w:p w14:paraId="26887D85" w14:textId="77777777" w:rsidR="00126CA8" w:rsidRDefault="00126CA8" w:rsidP="00126CA8">
      <w:pPr>
        <w:pStyle w:val="ListParagraph"/>
        <w:jc w:val="both"/>
        <w:rPr>
          <w:rFonts w:cs="Times New Roman"/>
        </w:rPr>
      </w:pPr>
    </w:p>
    <w:p w14:paraId="5D44132F" w14:textId="5CF26D78" w:rsidR="00126CA8" w:rsidRDefault="00424836" w:rsidP="00127C62">
      <w:pPr>
        <w:pStyle w:val="ListParagraph"/>
        <w:numPr>
          <w:ilvl w:val="0"/>
          <w:numId w:val="2"/>
        </w:numPr>
        <w:spacing w:after="120"/>
        <w:ind w:left="677" w:hanging="562"/>
        <w:contextualSpacing w:val="0"/>
        <w:jc w:val="both"/>
        <w:rPr>
          <w:rFonts w:cs="Times New Roman"/>
        </w:rPr>
      </w:pPr>
      <w:r>
        <w:rPr>
          <w:rFonts w:cs="Times New Roman"/>
        </w:rPr>
        <w:t>Use the following settings and go to the next step:</w:t>
      </w:r>
    </w:p>
    <w:p w14:paraId="1991A10A" w14:textId="77777777" w:rsidR="00424836" w:rsidRDefault="00424836" w:rsidP="00424836">
      <w:pPr>
        <w:pStyle w:val="ListParagraph"/>
        <w:keepNext/>
        <w:jc w:val="both"/>
      </w:pPr>
      <w:r>
        <w:rPr>
          <w:rFonts w:cs="Times New Roman"/>
          <w:noProof/>
          <w:lang w:val="en-US" w:eastAsia="en-US"/>
        </w:rPr>
        <w:lastRenderedPageBreak/>
        <w:drawing>
          <wp:inline distT="0" distB="0" distL="0" distR="0" wp14:anchorId="6E11CC4E" wp14:editId="6D018247">
            <wp:extent cx="2793011" cy="3781425"/>
            <wp:effectExtent l="19050" t="19050" r="266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face creation step 2.png"/>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796107" cy="37856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9A9FD5" w14:textId="61CA3A81" w:rsidR="00424836" w:rsidRDefault="00424836" w:rsidP="00424836">
      <w:pPr>
        <w:pStyle w:val="Caption"/>
        <w:ind w:firstLine="720"/>
        <w:jc w:val="both"/>
      </w:pPr>
      <w:r>
        <w:t>Surface creation step 2</w:t>
      </w:r>
    </w:p>
    <w:p w14:paraId="76743359" w14:textId="77777777" w:rsidR="006227E7" w:rsidRDefault="006227E7" w:rsidP="006227E7">
      <w:pPr>
        <w:pStyle w:val="ListParagraph"/>
        <w:jc w:val="both"/>
        <w:rPr>
          <w:rFonts w:cs="Times New Roman"/>
        </w:rPr>
      </w:pPr>
    </w:p>
    <w:p w14:paraId="68E9EFC7" w14:textId="77777777" w:rsidR="009A4C65" w:rsidRDefault="009A4C65" w:rsidP="0070323F">
      <w:pPr>
        <w:pStyle w:val="ListParagraph"/>
        <w:numPr>
          <w:ilvl w:val="0"/>
          <w:numId w:val="2"/>
        </w:numPr>
        <w:jc w:val="both"/>
        <w:rPr>
          <w:rFonts w:cs="Times New Roman"/>
        </w:rPr>
      </w:pPr>
      <w:r>
        <w:rPr>
          <w:rFonts w:cs="Times New Roman"/>
        </w:rPr>
        <w:t>Use the following settings and go to the next step:</w:t>
      </w:r>
    </w:p>
    <w:p w14:paraId="5E32FE33" w14:textId="77777777" w:rsidR="0005596D" w:rsidRDefault="00262EE6" w:rsidP="00E9557C">
      <w:pPr>
        <w:pStyle w:val="ListParagraph"/>
        <w:keepNext/>
        <w:contextualSpacing w:val="0"/>
        <w:jc w:val="both"/>
      </w:pPr>
      <w:r>
        <w:rPr>
          <w:rFonts w:cs="Times New Roman"/>
          <w:noProof/>
          <w:lang w:val="en-US" w:eastAsia="en-US"/>
        </w:rPr>
        <w:drawing>
          <wp:inline distT="0" distB="0" distL="0" distR="0" wp14:anchorId="33C28EEF" wp14:editId="244726DB">
            <wp:extent cx="3052800" cy="4058103"/>
            <wp:effectExtent l="19050" t="19050" r="146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rface creation step 3.png"/>
                    <pic:cNvPicPr/>
                  </pic:nvPicPr>
                  <pic:blipFill>
                    <a:blip r:embed="rId33">
                      <a:extLst>
                        <a:ext uri="{28A0092B-C50C-407E-A947-70E740481C1C}">
                          <a14:useLocalDpi xmlns:a14="http://schemas.microsoft.com/office/drawing/2010/main"/>
                        </a:ext>
                      </a:extLst>
                    </a:blip>
                    <a:stretch>
                      <a:fillRect/>
                    </a:stretch>
                  </pic:blipFill>
                  <pic:spPr>
                    <a:xfrm>
                      <a:off x="0" y="0"/>
                      <a:ext cx="3052800" cy="4058103"/>
                    </a:xfrm>
                    <a:prstGeom prst="rect">
                      <a:avLst/>
                    </a:prstGeom>
                    <a:ln>
                      <a:solidFill>
                        <a:schemeClr val="tx1"/>
                      </a:solidFill>
                    </a:ln>
                  </pic:spPr>
                </pic:pic>
              </a:graphicData>
            </a:graphic>
          </wp:inline>
        </w:drawing>
      </w:r>
    </w:p>
    <w:p w14:paraId="2BA42047" w14:textId="70E10EE5" w:rsidR="00126CA8" w:rsidRDefault="0005596D" w:rsidP="0005596D">
      <w:pPr>
        <w:pStyle w:val="Caption"/>
        <w:ind w:firstLine="720"/>
        <w:jc w:val="both"/>
      </w:pPr>
      <w:bookmarkStart w:id="33" w:name="_Hlk500803552"/>
      <w:r>
        <w:t>Surface creation step 3</w:t>
      </w:r>
      <w:bookmarkEnd w:id="33"/>
    </w:p>
    <w:p w14:paraId="1D78DFEA" w14:textId="77777777" w:rsidR="00A906AD" w:rsidRDefault="00A906AD" w:rsidP="00A906AD">
      <w:pPr>
        <w:pStyle w:val="ListParagraph"/>
        <w:jc w:val="both"/>
        <w:rPr>
          <w:rFonts w:cs="Times New Roman"/>
        </w:rPr>
      </w:pPr>
    </w:p>
    <w:p w14:paraId="4E9EBB97" w14:textId="30098E6A" w:rsidR="003C01DE" w:rsidRDefault="00821375" w:rsidP="00A906AD">
      <w:pPr>
        <w:pStyle w:val="ListParagraph"/>
        <w:numPr>
          <w:ilvl w:val="0"/>
          <w:numId w:val="2"/>
        </w:numPr>
        <w:spacing w:after="120"/>
        <w:ind w:left="677" w:hanging="562"/>
        <w:contextualSpacing w:val="0"/>
        <w:jc w:val="both"/>
        <w:rPr>
          <w:rFonts w:cs="Times New Roman"/>
        </w:rPr>
      </w:pPr>
      <w:r>
        <w:rPr>
          <w:rFonts w:cs="Times New Roman"/>
        </w:rPr>
        <w:t xml:space="preserve">Set the </w:t>
      </w:r>
      <w:r w:rsidRPr="006E429F">
        <w:rPr>
          <w:rStyle w:val="CommentChar"/>
        </w:rPr>
        <w:t>Q</w:t>
      </w:r>
      <w:r w:rsidR="003C01DE" w:rsidRPr="006E429F">
        <w:rPr>
          <w:rStyle w:val="CommentChar"/>
        </w:rPr>
        <w:t>uality</w:t>
      </w:r>
      <w:r w:rsidR="003C01DE">
        <w:rPr>
          <w:rFonts w:cs="Times New Roman"/>
        </w:rPr>
        <w:t xml:space="preserve"> value as </w:t>
      </w:r>
      <w:r w:rsidR="00B57793" w:rsidRPr="006E429F">
        <w:rPr>
          <w:rStyle w:val="IntegerChar"/>
        </w:rPr>
        <w:t>381</w:t>
      </w:r>
      <w:r w:rsidR="003C01DE">
        <w:rPr>
          <w:rFonts w:cs="Times New Roman"/>
        </w:rPr>
        <w:t>, and the following screen should appear:</w:t>
      </w:r>
    </w:p>
    <w:p w14:paraId="79A95005" w14:textId="6B16C48A" w:rsidR="00A906AD" w:rsidRDefault="00A906AD" w:rsidP="00B1525B">
      <w:pPr>
        <w:pStyle w:val="ListParagraph"/>
        <w:ind w:left="677"/>
        <w:contextualSpacing w:val="0"/>
        <w:jc w:val="both"/>
        <w:rPr>
          <w:rFonts w:cs="Times New Roman"/>
        </w:rPr>
      </w:pPr>
      <w:r>
        <w:rPr>
          <w:noProof/>
          <w:lang w:val="en-US" w:eastAsia="en-US"/>
        </w:rPr>
        <w:drawing>
          <wp:inline distT="0" distB="0" distL="0" distR="0" wp14:anchorId="043A5474" wp14:editId="194611AF">
            <wp:extent cx="4568792" cy="3255264"/>
            <wp:effectExtent l="19050" t="19050" r="2286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rface creation step 4.png"/>
                    <pic:cNvPicPr/>
                  </pic:nvPicPr>
                  <pic:blipFill>
                    <a:blip r:embed="rId34" cstate="print">
                      <a:extLst>
                        <a:ext uri="{28A0092B-C50C-407E-A947-70E740481C1C}">
                          <a14:useLocalDpi xmlns:a14="http://schemas.microsoft.com/office/drawing/2010/main"/>
                        </a:ext>
                      </a:extLst>
                    </a:blip>
                    <a:stretch>
                      <a:fillRect/>
                    </a:stretch>
                  </pic:blipFill>
                  <pic:spPr>
                    <a:xfrm>
                      <a:off x="0" y="0"/>
                      <a:ext cx="4585604" cy="3267243"/>
                    </a:xfrm>
                    <a:prstGeom prst="rect">
                      <a:avLst/>
                    </a:prstGeom>
                    <a:ln>
                      <a:solidFill>
                        <a:schemeClr val="tx1"/>
                      </a:solidFill>
                    </a:ln>
                  </pic:spPr>
                </pic:pic>
              </a:graphicData>
            </a:graphic>
          </wp:inline>
        </w:drawing>
      </w:r>
    </w:p>
    <w:p w14:paraId="338E0508" w14:textId="04174253" w:rsidR="00A906AD" w:rsidRDefault="00A906AD" w:rsidP="00A906AD">
      <w:pPr>
        <w:pStyle w:val="Caption"/>
        <w:ind w:firstLine="720"/>
        <w:jc w:val="both"/>
      </w:pPr>
      <w:r>
        <w:t>Surface creation step 4</w:t>
      </w:r>
    </w:p>
    <w:p w14:paraId="7A02B5D4" w14:textId="77777777" w:rsidR="00B1525B" w:rsidRDefault="00B1525B" w:rsidP="00B1525B">
      <w:pPr>
        <w:pStyle w:val="ListParagraph"/>
        <w:jc w:val="both"/>
        <w:rPr>
          <w:rFonts w:cs="Times New Roman"/>
        </w:rPr>
      </w:pPr>
    </w:p>
    <w:p w14:paraId="5D3E5A86" w14:textId="39E67472" w:rsidR="002D1825" w:rsidRPr="00917C40" w:rsidRDefault="002D1825" w:rsidP="00A060A4">
      <w:pPr>
        <w:pStyle w:val="ListParagraph"/>
        <w:numPr>
          <w:ilvl w:val="0"/>
          <w:numId w:val="2"/>
        </w:numPr>
        <w:spacing w:after="120"/>
        <w:ind w:left="677" w:hanging="562"/>
        <w:contextualSpacing w:val="0"/>
        <w:jc w:val="both"/>
        <w:rPr>
          <w:rFonts w:cs="Times New Roman"/>
        </w:rPr>
      </w:pPr>
      <w:r>
        <w:rPr>
          <w:rFonts w:cs="Times New Roman"/>
        </w:rPr>
        <w:t xml:space="preserve">Go to the next step, and </w:t>
      </w:r>
      <w:r w:rsidR="00766452">
        <w:rPr>
          <w:rFonts w:cs="Times New Roman"/>
        </w:rPr>
        <w:t xml:space="preserve">set the </w:t>
      </w:r>
      <w:r w:rsidR="00766452" w:rsidRPr="00003E31">
        <w:rPr>
          <w:rStyle w:val="CommentChar"/>
        </w:rPr>
        <w:t xml:space="preserve">Filter </w:t>
      </w:r>
      <w:r w:rsidRPr="00003E31">
        <w:rPr>
          <w:rStyle w:val="CommentChar"/>
        </w:rPr>
        <w:t>by voxel</w:t>
      </w:r>
      <w:r>
        <w:rPr>
          <w:rFonts w:cs="Times New Roman"/>
        </w:rPr>
        <w:t xml:space="preserve"> </w:t>
      </w:r>
      <w:r w:rsidR="00766452">
        <w:rPr>
          <w:rFonts w:cs="Times New Roman"/>
        </w:rPr>
        <w:t xml:space="preserve">value </w:t>
      </w:r>
      <w:r>
        <w:rPr>
          <w:rFonts w:cs="Times New Roman"/>
        </w:rPr>
        <w:t xml:space="preserve">as </w:t>
      </w:r>
      <w:r w:rsidR="0073540F" w:rsidRPr="00003E31">
        <w:rPr>
          <w:rStyle w:val="IntegerChar"/>
        </w:rPr>
        <w:t>10</w:t>
      </w:r>
      <w:r>
        <w:rPr>
          <w:rFonts w:cs="Times New Roman"/>
        </w:rPr>
        <w:t>.</w:t>
      </w:r>
    </w:p>
    <w:p w14:paraId="76DC1A26" w14:textId="3373CB19" w:rsidR="0093715E" w:rsidRPr="00917C40" w:rsidRDefault="002F13B3" w:rsidP="00A060A4">
      <w:pPr>
        <w:pStyle w:val="ListParagraph"/>
        <w:numPr>
          <w:ilvl w:val="0"/>
          <w:numId w:val="2"/>
        </w:numPr>
        <w:tabs>
          <w:tab w:val="left" w:pos="810"/>
        </w:tabs>
        <w:spacing w:after="120"/>
        <w:ind w:left="677" w:hanging="562"/>
        <w:contextualSpacing w:val="0"/>
        <w:jc w:val="both"/>
        <w:rPr>
          <w:rFonts w:cs="Times New Roman"/>
        </w:rPr>
      </w:pPr>
      <w:r>
        <w:rPr>
          <w:rFonts w:cs="Times New Roman"/>
        </w:rPr>
        <w:t xml:space="preserve">Click </w:t>
      </w:r>
      <w:r w:rsidRPr="00186C6D">
        <w:rPr>
          <w:rStyle w:val="ButtonsChar"/>
        </w:rPr>
        <w:t>Finish</w:t>
      </w:r>
      <w:r w:rsidR="00186C6D">
        <w:rPr>
          <w:rFonts w:cs="Times New Roman"/>
        </w:rPr>
        <w:t>.</w:t>
      </w:r>
    </w:p>
    <w:p w14:paraId="74E42E0B" w14:textId="0CD3BA8D" w:rsidR="0093715E" w:rsidRDefault="0093715E" w:rsidP="00602EA9">
      <w:pPr>
        <w:pStyle w:val="ListParagraph"/>
        <w:numPr>
          <w:ilvl w:val="0"/>
          <w:numId w:val="2"/>
        </w:numPr>
        <w:spacing w:after="120"/>
        <w:ind w:left="677" w:hanging="562"/>
        <w:contextualSpacing w:val="0"/>
        <w:jc w:val="both"/>
        <w:rPr>
          <w:rFonts w:cs="Times New Roman"/>
        </w:rPr>
      </w:pPr>
      <w:r>
        <w:rPr>
          <w:rFonts w:cs="Times New Roman"/>
        </w:rPr>
        <w:t xml:space="preserve">To render the surfaces in their native hue, select </w:t>
      </w:r>
      <w:r w:rsidR="00D95536" w:rsidRPr="00D95536">
        <w:rPr>
          <w:rStyle w:val="CommentChar"/>
        </w:rPr>
        <w:t>Surfaces 1</w:t>
      </w:r>
      <w:r w:rsidR="00D95536">
        <w:rPr>
          <w:rStyle w:val="ButtonsChar"/>
        </w:rPr>
        <w:t xml:space="preserve"> </w:t>
      </w:r>
      <w:r w:rsidR="00D95536">
        <w:rPr>
          <w:rFonts w:cs="Times New Roman"/>
        </w:rPr>
        <w:t xml:space="preserve">in the </w:t>
      </w:r>
      <w:r w:rsidR="00D95536" w:rsidRPr="00D95536">
        <w:rPr>
          <w:rStyle w:val="CommentChar"/>
        </w:rPr>
        <w:t>Surpass</w:t>
      </w:r>
      <w:r w:rsidR="00D95536">
        <w:rPr>
          <w:rFonts w:cs="Times New Roman"/>
        </w:rPr>
        <w:t xml:space="preserve"> tree</w:t>
      </w:r>
      <w:r>
        <w:rPr>
          <w:rFonts w:cs="Times New Roman"/>
        </w:rPr>
        <w:t xml:space="preserve">. </w:t>
      </w:r>
      <w:r w:rsidR="00AD7593">
        <w:rPr>
          <w:rFonts w:cs="Times New Roman"/>
        </w:rPr>
        <w:t>Look for</w:t>
      </w:r>
      <w:r>
        <w:rPr>
          <w:rFonts w:cs="Times New Roman"/>
        </w:rPr>
        <w:t xml:space="preserve"> the</w:t>
      </w:r>
      <w:r w:rsidR="00AD7593">
        <w:rPr>
          <w:rFonts w:cs="Times New Roman"/>
        </w:rPr>
        <w:t xml:space="preserve"> </w:t>
      </w:r>
      <w:r w:rsidR="00AD7593" w:rsidRPr="00AD7593">
        <w:rPr>
          <w:rStyle w:val="CommentChar"/>
        </w:rPr>
        <w:t>Color</w:t>
      </w:r>
      <w:r w:rsidR="00AD7593">
        <w:rPr>
          <w:rFonts w:cs="Times New Roman"/>
        </w:rPr>
        <w:t xml:space="preserve"> tab, then go to</w:t>
      </w:r>
      <w:r>
        <w:rPr>
          <w:rFonts w:cs="Times New Roman"/>
        </w:rPr>
        <w:t xml:space="preserve"> </w:t>
      </w:r>
      <w:r w:rsidR="00125C31" w:rsidRPr="00125C31">
        <w:rPr>
          <w:rStyle w:val="CommentChar"/>
        </w:rPr>
        <w:t>C</w:t>
      </w:r>
      <w:r w:rsidRPr="00125C31">
        <w:rPr>
          <w:rStyle w:val="CommentChar"/>
        </w:rPr>
        <w:t xml:space="preserve">olor </w:t>
      </w:r>
      <w:r w:rsidR="00125C31" w:rsidRPr="00125C31">
        <w:rPr>
          <w:rStyle w:val="CommentChar"/>
        </w:rPr>
        <w:t>T</w:t>
      </w:r>
      <w:r w:rsidRPr="00125C31">
        <w:rPr>
          <w:rStyle w:val="CommentChar"/>
        </w:rPr>
        <w:t>ype</w:t>
      </w:r>
      <w:r>
        <w:rPr>
          <w:rFonts w:cs="Times New Roman"/>
        </w:rPr>
        <w:t xml:space="preserve"> </w:t>
      </w:r>
      <w:r w:rsidR="00125C31">
        <w:rPr>
          <w:rFonts w:cs="Times New Roman"/>
        </w:rPr>
        <w:t xml:space="preserve">box </w:t>
      </w:r>
      <w:r>
        <w:rPr>
          <w:rFonts w:cs="Times New Roman"/>
        </w:rPr>
        <w:t xml:space="preserve">and select </w:t>
      </w:r>
      <w:r w:rsidRPr="00204562">
        <w:rPr>
          <w:rStyle w:val="ButtonsChar"/>
        </w:rPr>
        <w:t xml:space="preserve">Statistics </w:t>
      </w:r>
      <w:r w:rsidR="00125C31">
        <w:rPr>
          <w:rStyle w:val="ButtonsChar"/>
        </w:rPr>
        <w:t>C</w:t>
      </w:r>
      <w:r w:rsidRPr="00204562">
        <w:rPr>
          <w:rStyle w:val="ButtonsChar"/>
        </w:rPr>
        <w:t>oded</w:t>
      </w:r>
      <w:r>
        <w:rPr>
          <w:rFonts w:cs="Times New Roman"/>
        </w:rPr>
        <w:t xml:space="preserve">. Under the </w:t>
      </w:r>
      <w:r w:rsidRPr="00513067">
        <w:rPr>
          <w:rStyle w:val="CommentChar"/>
        </w:rPr>
        <w:t>Statistics Type</w:t>
      </w:r>
      <w:r>
        <w:rPr>
          <w:rFonts w:cs="Times New Roman"/>
        </w:rPr>
        <w:t xml:space="preserve"> </w:t>
      </w:r>
      <w:r w:rsidR="0054282D">
        <w:rPr>
          <w:rFonts w:cs="Times New Roman"/>
        </w:rPr>
        <w:t xml:space="preserve">drop-down option </w:t>
      </w:r>
      <w:r w:rsidR="00513067">
        <w:rPr>
          <w:rFonts w:cs="Times New Roman"/>
        </w:rPr>
        <w:t xml:space="preserve">box, </w:t>
      </w:r>
      <w:r>
        <w:rPr>
          <w:rFonts w:cs="Times New Roman"/>
        </w:rPr>
        <w:t xml:space="preserve">select </w:t>
      </w:r>
      <w:r w:rsidRPr="00204562">
        <w:rPr>
          <w:rStyle w:val="ButtonsChar"/>
        </w:rPr>
        <w:t>Intensity Median</w:t>
      </w:r>
      <w:r w:rsidR="00270A7A">
        <w:rPr>
          <w:rStyle w:val="ButtonsChar"/>
        </w:rPr>
        <w:t xml:space="preserve"> </w:t>
      </w:r>
      <w:r w:rsidR="0054282D">
        <w:rPr>
          <w:rStyle w:val="ButtonsChar"/>
        </w:rPr>
        <w:t>Ch=</w:t>
      </w:r>
      <w:r w:rsidR="008735C7">
        <w:rPr>
          <w:rStyle w:val="ButtonsChar"/>
        </w:rPr>
        <w:t>6</w:t>
      </w:r>
      <w:r>
        <w:rPr>
          <w:rFonts w:cs="Times New Roman"/>
        </w:rPr>
        <w:t>.</w:t>
      </w:r>
      <w:r w:rsidRPr="002D001E">
        <w:rPr>
          <w:rFonts w:cs="Times New Roman"/>
        </w:rPr>
        <w:t xml:space="preserve"> </w:t>
      </w:r>
      <w:r>
        <w:rPr>
          <w:rFonts w:cs="Times New Roman"/>
        </w:rPr>
        <w:t xml:space="preserve">Under </w:t>
      </w:r>
      <w:r w:rsidRPr="00D208F8">
        <w:rPr>
          <w:rStyle w:val="CommentChar"/>
        </w:rPr>
        <w:t>Colormap</w:t>
      </w:r>
      <w:r>
        <w:rPr>
          <w:rFonts w:cs="Times New Roman"/>
        </w:rPr>
        <w:t xml:space="preserve">, select the </w:t>
      </w:r>
      <w:r w:rsidRPr="00204562">
        <w:rPr>
          <w:rStyle w:val="ButtonsChar"/>
        </w:rPr>
        <w:t>HSB</w:t>
      </w:r>
      <w:r>
        <w:rPr>
          <w:rFonts w:cs="Times New Roman"/>
        </w:rPr>
        <w:t xml:space="preserve"> look up table. Under </w:t>
      </w:r>
      <w:r w:rsidRPr="00BD41F9">
        <w:rPr>
          <w:rStyle w:val="CommentChar"/>
        </w:rPr>
        <w:t>Colormap Range</w:t>
      </w:r>
      <w:r>
        <w:rPr>
          <w:rFonts w:cs="Times New Roman"/>
        </w:rPr>
        <w:t xml:space="preserve"> set the minimum </w:t>
      </w:r>
      <w:r w:rsidR="00CB3C44">
        <w:rPr>
          <w:rFonts w:cs="Times New Roman"/>
        </w:rPr>
        <w:t>(</w:t>
      </w:r>
      <w:r w:rsidR="00CB3C44" w:rsidRPr="00CB3C44">
        <w:rPr>
          <w:rStyle w:val="VariableChar"/>
        </w:rPr>
        <w:t>Min:</w:t>
      </w:r>
      <w:r w:rsidR="00CB3C44">
        <w:rPr>
          <w:rFonts w:cs="Times New Roman"/>
        </w:rPr>
        <w:t xml:space="preserve">) </w:t>
      </w:r>
      <w:r>
        <w:rPr>
          <w:rFonts w:cs="Times New Roman"/>
        </w:rPr>
        <w:t xml:space="preserve">as </w:t>
      </w:r>
      <w:r w:rsidRPr="00A127F4">
        <w:rPr>
          <w:rStyle w:val="FloatChar"/>
        </w:rPr>
        <w:t>0</w:t>
      </w:r>
      <w:r>
        <w:rPr>
          <w:rFonts w:cs="Times New Roman"/>
        </w:rPr>
        <w:t xml:space="preserve"> and the maximum </w:t>
      </w:r>
      <w:r w:rsidR="00CB3C44">
        <w:rPr>
          <w:rFonts w:cs="Times New Roman"/>
        </w:rPr>
        <w:t>(</w:t>
      </w:r>
      <w:r w:rsidR="00CB3C44" w:rsidRPr="00CB3C44">
        <w:rPr>
          <w:rStyle w:val="VariableChar"/>
        </w:rPr>
        <w:t>Max:</w:t>
      </w:r>
      <w:r w:rsidR="00CB3C44">
        <w:rPr>
          <w:rFonts w:cs="Times New Roman"/>
        </w:rPr>
        <w:t xml:space="preserve">) </w:t>
      </w:r>
      <w:r>
        <w:rPr>
          <w:rFonts w:cs="Times New Roman"/>
        </w:rPr>
        <w:t xml:space="preserve">as </w:t>
      </w:r>
      <w:r w:rsidRPr="00A127F4">
        <w:rPr>
          <w:rStyle w:val="FloatChar"/>
        </w:rPr>
        <w:t>40 000</w:t>
      </w:r>
      <w:r w:rsidR="0001099B">
        <w:rPr>
          <w:rFonts w:cs="Times New Roman"/>
        </w:rPr>
        <w:t>.</w:t>
      </w:r>
    </w:p>
    <w:p w14:paraId="20FC33C6" w14:textId="77777777" w:rsidR="00602EA9" w:rsidRPr="003830A4" w:rsidRDefault="00602EA9" w:rsidP="00602EA9">
      <w:pPr>
        <w:pStyle w:val="CriticalStep"/>
        <w:ind w:left="706"/>
      </w:pPr>
      <w:bookmarkStart w:id="34" w:name="_Hlk500331754"/>
      <w:r>
        <w:t>□Explanatory note</w:t>
      </w:r>
    </w:p>
    <w:p w14:paraId="3C9E9F9B" w14:textId="68B14ACF" w:rsidR="00FF1DE4" w:rsidRDefault="00602EA9" w:rsidP="00C3027D">
      <w:pPr>
        <w:pStyle w:val="ListParagraph"/>
        <w:tabs>
          <w:tab w:val="left" w:pos="0"/>
        </w:tabs>
        <w:spacing w:after="120"/>
        <w:ind w:left="677"/>
        <w:contextualSpacing w:val="0"/>
        <w:jc w:val="both"/>
        <w:rPr>
          <w:rFonts w:cs="Times New Roman"/>
        </w:rPr>
      </w:pPr>
      <w:r>
        <w:t xml:space="preserve">The </w:t>
      </w:r>
      <w:r w:rsidR="008C6368">
        <w:t xml:space="preserve">surfaces are now </w:t>
      </w:r>
      <w:r w:rsidR="00E53C4B">
        <w:t xml:space="preserve">rendered </w:t>
      </w:r>
      <w:r w:rsidR="008C6368">
        <w:t>using the custom LUT that we earlier provided (</w:t>
      </w:r>
      <w:r w:rsidR="008C6368" w:rsidRPr="008C6368">
        <w:rPr>
          <w:rStyle w:val="CommentChar"/>
        </w:rPr>
        <w:t>HSB.pal</w:t>
      </w:r>
      <w:r w:rsidR="008C6368">
        <w:t xml:space="preserve">). When fully stretched from </w:t>
      </w:r>
      <w:r w:rsidR="008C6368" w:rsidRPr="00D45D54">
        <w:rPr>
          <w:rStyle w:val="IntegerChar"/>
        </w:rPr>
        <w:t>0</w:t>
      </w:r>
      <w:r w:rsidR="008C6368">
        <w:t xml:space="preserve"> to </w:t>
      </w:r>
      <w:r w:rsidR="008C6368" w:rsidRPr="00D45D54">
        <w:rPr>
          <w:rStyle w:val="IntegerChar"/>
        </w:rPr>
        <w:t>40,000</w:t>
      </w:r>
      <w:r w:rsidR="008C6368">
        <w:t>, the LUT maps the Hue channel (</w:t>
      </w:r>
      <w:r w:rsidR="008C6368" w:rsidRPr="008C6368">
        <w:rPr>
          <w:rStyle w:val="CommentChar"/>
        </w:rPr>
        <w:t>Channel 6</w:t>
      </w:r>
      <w:r w:rsidR="008C6368">
        <w:t>) information to its expected color.</w:t>
      </w:r>
      <w:r w:rsidR="00FF1DE4">
        <w:t xml:space="preserve"> </w:t>
      </w:r>
      <w:r w:rsidR="00FF1DE4">
        <w:rPr>
          <w:rFonts w:cs="Times New Roman"/>
        </w:rPr>
        <w:t xml:space="preserve">The hue of the surfaces should reflect the actual colors of the cells when the Blue, Green and Red channels are </w:t>
      </w:r>
      <w:r w:rsidR="00E77F20">
        <w:rPr>
          <w:rFonts w:cs="Times New Roman"/>
        </w:rPr>
        <w:t xml:space="preserve">simultaneously </w:t>
      </w:r>
      <w:r w:rsidR="00FF1DE4">
        <w:rPr>
          <w:rFonts w:cs="Times New Roman"/>
        </w:rPr>
        <w:t xml:space="preserve">turned on (i.e. </w:t>
      </w:r>
      <w:r w:rsidR="00FF1DE4" w:rsidRPr="00FF1DE4">
        <w:rPr>
          <w:rStyle w:val="CommentChar"/>
        </w:rPr>
        <w:t xml:space="preserve">Channels 1, 2 </w:t>
      </w:r>
      <w:r w:rsidR="00FF1DE4" w:rsidRPr="00FF1DE4">
        <w:t>and</w:t>
      </w:r>
      <w:r w:rsidR="00FF1DE4" w:rsidRPr="00FF1DE4">
        <w:rPr>
          <w:rStyle w:val="CommentChar"/>
        </w:rPr>
        <w:t xml:space="preserve"> 3</w:t>
      </w:r>
      <w:r w:rsidR="00FF1DE4">
        <w:rPr>
          <w:rFonts w:cs="Times New Roman"/>
        </w:rPr>
        <w:t xml:space="preserve">). </w:t>
      </w:r>
    </w:p>
    <w:p w14:paraId="5E2D172B" w14:textId="02B78B67" w:rsidR="00C3027D" w:rsidRDefault="00C3027D" w:rsidP="00602B78">
      <w:pPr>
        <w:pStyle w:val="ListParagraph"/>
        <w:tabs>
          <w:tab w:val="left" w:pos="0"/>
        </w:tabs>
        <w:ind w:left="677"/>
        <w:contextualSpacing w:val="0"/>
        <w:jc w:val="both"/>
        <w:rPr>
          <w:rFonts w:cs="Times New Roman"/>
        </w:rPr>
      </w:pPr>
      <w:r>
        <w:rPr>
          <w:rFonts w:cs="Times New Roman"/>
          <w:noProof/>
          <w:lang w:val="en-US" w:eastAsia="en-US"/>
        </w:rPr>
        <w:lastRenderedPageBreak/>
        <w:drawing>
          <wp:inline distT="0" distB="0" distL="0" distR="0" wp14:anchorId="0A775673" wp14:editId="0563832F">
            <wp:extent cx="5282674" cy="3789273"/>
            <wp:effectExtent l="19050" t="19050" r="1333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rface statistics.png"/>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301666" cy="3802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8A056D" w14:textId="43CE3EB3" w:rsidR="00E02A5C" w:rsidRDefault="00E02A5C" w:rsidP="00E02A5C">
      <w:pPr>
        <w:pStyle w:val="Caption"/>
        <w:ind w:firstLine="720"/>
        <w:jc w:val="both"/>
      </w:pPr>
      <w:r>
        <w:t>Surfaces rendered in their native hue</w:t>
      </w:r>
    </w:p>
    <w:p w14:paraId="76FEDABF" w14:textId="77777777" w:rsidR="00E02A5C" w:rsidRDefault="00E02A5C" w:rsidP="00602B78">
      <w:pPr>
        <w:pStyle w:val="ListParagraph"/>
        <w:spacing w:after="120"/>
        <w:contextualSpacing w:val="0"/>
        <w:jc w:val="both"/>
        <w:rPr>
          <w:rFonts w:cs="Times New Roman"/>
        </w:rPr>
      </w:pPr>
    </w:p>
    <w:bookmarkEnd w:id="34"/>
    <w:p w14:paraId="24122C6C" w14:textId="55F169AB" w:rsidR="0098200F" w:rsidRDefault="00CF10FA" w:rsidP="006E55C2">
      <w:pPr>
        <w:pStyle w:val="ListParagraph"/>
        <w:numPr>
          <w:ilvl w:val="0"/>
          <w:numId w:val="2"/>
        </w:numPr>
        <w:tabs>
          <w:tab w:val="left" w:pos="810"/>
        </w:tabs>
        <w:spacing w:after="120"/>
        <w:ind w:left="677" w:hanging="562"/>
        <w:contextualSpacing w:val="0"/>
        <w:jc w:val="both"/>
        <w:rPr>
          <w:rFonts w:cs="Times New Roman"/>
        </w:rPr>
      </w:pPr>
      <w:r>
        <w:rPr>
          <w:rFonts w:cs="Times New Roman"/>
        </w:rPr>
        <w:t>Save</w:t>
      </w:r>
      <w:r w:rsidRPr="002D001E">
        <w:rPr>
          <w:rFonts w:cs="Times New Roman"/>
        </w:rPr>
        <w:t xml:space="preserve"> </w:t>
      </w:r>
      <w:r w:rsidR="0093715E" w:rsidRPr="002D001E">
        <w:rPr>
          <w:rFonts w:cs="Times New Roman"/>
        </w:rPr>
        <w:t xml:space="preserve">the </w:t>
      </w:r>
      <w:r w:rsidR="0093715E" w:rsidRPr="00CA4EF9">
        <w:rPr>
          <w:rStyle w:val="ProgramNameChar"/>
        </w:rPr>
        <w:t>Imaris</w:t>
      </w:r>
      <w:r w:rsidR="006269A6">
        <w:rPr>
          <w:rFonts w:cs="Times New Roman"/>
        </w:rPr>
        <w:t xml:space="preserve"> file as </w:t>
      </w:r>
      <w:r w:rsidR="006269A6" w:rsidRPr="004E29C1">
        <w:rPr>
          <w:rStyle w:val="CommentChar"/>
        </w:rPr>
        <w:t>Testdata.ims</w:t>
      </w:r>
      <w:r w:rsidR="00AC51AA" w:rsidRPr="00AC51AA">
        <w:t xml:space="preserve"> in </w:t>
      </w:r>
      <w:r w:rsidR="00F05C98" w:rsidRPr="00F05C98">
        <w:rPr>
          <w:rStyle w:val="PathFilenamesChar"/>
        </w:rPr>
        <w:t>C:\Users\Lenovo\Desktop\Data</w:t>
      </w:r>
      <w:r w:rsidR="00F17375">
        <w:rPr>
          <w:rStyle w:val="PathFilenamesChar"/>
        </w:rPr>
        <w:t>\</w:t>
      </w:r>
      <w:r w:rsidR="00AF292A">
        <w:rPr>
          <w:rFonts w:cs="Times New Roman"/>
        </w:rPr>
        <w:t xml:space="preserve"> (click </w:t>
      </w:r>
      <w:r w:rsidR="00AF292A" w:rsidRPr="006E55C2">
        <w:rPr>
          <w:rStyle w:val="ButtonsChar"/>
        </w:rPr>
        <w:t>File</w:t>
      </w:r>
      <w:r w:rsidR="00AF292A">
        <w:rPr>
          <w:rFonts w:cs="Times New Roman"/>
        </w:rPr>
        <w:t xml:space="preserve"> &gt; </w:t>
      </w:r>
      <w:r w:rsidR="00AF292A" w:rsidRPr="006E55C2">
        <w:rPr>
          <w:rStyle w:val="ButtonsChar"/>
        </w:rPr>
        <w:t>Save As</w:t>
      </w:r>
      <w:r w:rsidR="00406D9D">
        <w:rPr>
          <w:rStyle w:val="ButtonsChar"/>
        </w:rPr>
        <w:t>…</w:t>
      </w:r>
      <w:r w:rsidR="00AF292A">
        <w:rPr>
          <w:rFonts w:cs="Times New Roman"/>
        </w:rPr>
        <w:t xml:space="preserve">). </w:t>
      </w:r>
    </w:p>
    <w:p w14:paraId="27BF9471" w14:textId="77777777" w:rsidR="000716B8" w:rsidRPr="002B7D13" w:rsidRDefault="000716B8" w:rsidP="000716B8">
      <w:pPr>
        <w:pStyle w:val="CriticalStep"/>
        <w:ind w:left="706"/>
      </w:pPr>
      <w:r>
        <w:t>►Troubleshooting</w:t>
      </w:r>
    </w:p>
    <w:p w14:paraId="7BAE7057" w14:textId="56B38A88" w:rsidR="000716B8" w:rsidRDefault="000716B8" w:rsidP="000716B8">
      <w:pPr>
        <w:pStyle w:val="ListParagraph"/>
        <w:spacing w:after="120"/>
        <w:ind w:left="706"/>
        <w:contextualSpacing w:val="0"/>
        <w:rPr>
          <w:rFonts w:cs="Times New Roman"/>
        </w:rPr>
      </w:pPr>
      <w:r>
        <w:rPr>
          <w:rFonts w:cs="Times New Roman"/>
        </w:rPr>
        <w:t xml:space="preserve">In later versions of </w:t>
      </w:r>
      <w:r w:rsidRPr="008B2B50">
        <w:rPr>
          <w:rStyle w:val="ProgramNameChar"/>
        </w:rPr>
        <w:t>Imaris</w:t>
      </w:r>
      <w:r>
        <w:rPr>
          <w:rFonts w:cs="Times New Roman"/>
        </w:rPr>
        <w:t xml:space="preserve"> with </w:t>
      </w:r>
      <w:r w:rsidRPr="008B2B50">
        <w:rPr>
          <w:rStyle w:val="ProgramNameChar"/>
        </w:rPr>
        <w:t>Arena</w:t>
      </w:r>
      <w:r>
        <w:rPr>
          <w:rFonts w:cs="Times New Roman"/>
        </w:rPr>
        <w:t xml:space="preserve">, you may need to </w:t>
      </w:r>
      <w:r w:rsidR="003C6F38">
        <w:rPr>
          <w:rFonts w:cs="Times New Roman"/>
        </w:rPr>
        <w:t xml:space="preserve">click </w:t>
      </w:r>
      <w:r w:rsidR="003C6F38" w:rsidRPr="006E55C2">
        <w:rPr>
          <w:rStyle w:val="ButtonsChar"/>
        </w:rPr>
        <w:t>File</w:t>
      </w:r>
      <w:r w:rsidR="003C6F38">
        <w:rPr>
          <w:rFonts w:cs="Times New Roman"/>
        </w:rPr>
        <w:t xml:space="preserve"> &gt; </w:t>
      </w:r>
      <w:r w:rsidR="003C6F38" w:rsidRPr="006E55C2">
        <w:rPr>
          <w:rStyle w:val="ButtonsChar"/>
        </w:rPr>
        <w:t>Export</w:t>
      </w:r>
      <w:r w:rsidR="003C6F38">
        <w:rPr>
          <w:rFonts w:cs="Times New Roman"/>
        </w:rPr>
        <w:t xml:space="preserve"> instead</w:t>
      </w:r>
      <w:r>
        <w:rPr>
          <w:rFonts w:cs="Times New Roman"/>
        </w:rPr>
        <w:t>.</w:t>
      </w:r>
    </w:p>
    <w:p w14:paraId="3235AEB7" w14:textId="77777777" w:rsidR="000716B8" w:rsidRDefault="000716B8" w:rsidP="000716B8">
      <w:pPr>
        <w:pStyle w:val="ListParagraph"/>
        <w:spacing w:after="120"/>
        <w:ind w:left="706"/>
        <w:contextualSpacing w:val="0"/>
        <w:rPr>
          <w:rFonts w:cs="Times New Roman"/>
        </w:rPr>
      </w:pPr>
    </w:p>
    <w:p w14:paraId="1EFF4475" w14:textId="77777777" w:rsidR="00C3027D" w:rsidRPr="009D3E06" w:rsidRDefault="00C3027D" w:rsidP="00C3027D">
      <w:bookmarkStart w:id="35" w:name="_Toc499583022"/>
    </w:p>
    <w:p w14:paraId="5995A474" w14:textId="1FC6733E" w:rsidR="00630C10" w:rsidRPr="007C4A5A" w:rsidRDefault="00630C10" w:rsidP="00891459">
      <w:pPr>
        <w:pStyle w:val="Heading3"/>
        <w:numPr>
          <w:ilvl w:val="0"/>
          <w:numId w:val="47"/>
        </w:numPr>
        <w:ind w:left="702" w:hanging="684"/>
        <w:rPr>
          <w:rFonts w:ascii="Times New Roman" w:hAnsi="Times New Roman" w:cs="Times New Roman"/>
          <w:sz w:val="26"/>
          <w:szCs w:val="26"/>
        </w:rPr>
      </w:pPr>
      <w:bookmarkStart w:id="36" w:name="_Toc513712390"/>
      <w:r w:rsidRPr="007C4A5A">
        <w:rPr>
          <w:rFonts w:ascii="Times New Roman" w:hAnsi="Times New Roman" w:cs="Times New Roman"/>
          <w:sz w:val="26"/>
          <w:szCs w:val="26"/>
        </w:rPr>
        <w:t>Saving out Surface Statistics</w:t>
      </w:r>
      <w:bookmarkEnd w:id="36"/>
    </w:p>
    <w:p w14:paraId="20F7127B" w14:textId="77777777" w:rsidR="009D3E06" w:rsidRPr="009D3E06" w:rsidRDefault="009D3E06" w:rsidP="009D3E06"/>
    <w:p w14:paraId="0AFC754D" w14:textId="17E6C515" w:rsidR="009B7252" w:rsidRDefault="00F44117" w:rsidP="0037436F">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G</w:t>
      </w:r>
      <w:r w:rsidR="009B7252" w:rsidRPr="002D001E">
        <w:rPr>
          <w:rFonts w:cs="Times New Roman"/>
        </w:rPr>
        <w:t xml:space="preserve">o to </w:t>
      </w:r>
      <w:r w:rsidR="009B7252" w:rsidRPr="00CA4EF9">
        <w:rPr>
          <w:rStyle w:val="ButtonsChar"/>
        </w:rPr>
        <w:t>File</w:t>
      </w:r>
      <w:r w:rsidR="009B7252" w:rsidRPr="002D001E">
        <w:rPr>
          <w:rFonts w:cs="Times New Roman"/>
        </w:rPr>
        <w:t xml:space="preserve"> &gt; </w:t>
      </w:r>
      <w:r w:rsidR="009B7252" w:rsidRPr="00CA4EF9">
        <w:rPr>
          <w:rStyle w:val="ButtonsChar"/>
        </w:rPr>
        <w:t>Preferences</w:t>
      </w:r>
      <w:r w:rsidR="009B7252" w:rsidRPr="002D001E">
        <w:rPr>
          <w:rFonts w:cs="Times New Roman"/>
        </w:rPr>
        <w:t xml:space="preserve"> &gt; </w:t>
      </w:r>
      <w:r w:rsidR="009B7252" w:rsidRPr="00CA4EF9">
        <w:rPr>
          <w:rStyle w:val="ButtonsChar"/>
        </w:rPr>
        <w:t>Statistics</w:t>
      </w:r>
      <w:r w:rsidR="009B7252" w:rsidRPr="002D001E">
        <w:rPr>
          <w:rFonts w:cs="Times New Roman"/>
        </w:rPr>
        <w:t xml:space="preserve">. Select the </w:t>
      </w:r>
      <w:r w:rsidR="00DA20E8" w:rsidRPr="00DA20E8">
        <w:rPr>
          <w:rStyle w:val="ButtonsChar"/>
        </w:rPr>
        <w:t>S</w:t>
      </w:r>
      <w:r w:rsidR="009B7252" w:rsidRPr="00DA20E8">
        <w:rPr>
          <w:rStyle w:val="ButtonsChar"/>
        </w:rPr>
        <w:t>urface</w:t>
      </w:r>
      <w:r w:rsidR="00DA20E8" w:rsidRPr="00DA20E8">
        <w:rPr>
          <w:rStyle w:val="ButtonsChar"/>
        </w:rPr>
        <w:t>s</w:t>
      </w:r>
      <w:r w:rsidR="009B7252" w:rsidRPr="002D001E">
        <w:rPr>
          <w:rFonts w:cs="Times New Roman"/>
        </w:rPr>
        <w:t xml:space="preserve"> t</w:t>
      </w:r>
      <w:r w:rsidR="009B7252">
        <w:rPr>
          <w:rFonts w:cs="Times New Roman"/>
        </w:rPr>
        <w:t xml:space="preserve">ab and </w:t>
      </w:r>
      <w:r w:rsidR="00A00874">
        <w:rPr>
          <w:rFonts w:cs="Times New Roman"/>
        </w:rPr>
        <w:t xml:space="preserve">click on the </w:t>
      </w:r>
      <w:r w:rsidR="00A00874" w:rsidRPr="00A00874">
        <w:t>checkbox</w:t>
      </w:r>
      <w:r w:rsidR="00A00874">
        <w:rPr>
          <w:rFonts w:cs="Times New Roman"/>
        </w:rPr>
        <w:t xml:space="preserve"> until a tick is seen, </w:t>
      </w:r>
      <w:r w:rsidR="009B7252">
        <w:rPr>
          <w:rFonts w:cs="Times New Roman"/>
        </w:rPr>
        <w:t>as shown below.</w:t>
      </w:r>
    </w:p>
    <w:p w14:paraId="0B236430" w14:textId="6EF0DA8B" w:rsidR="00C22E46" w:rsidRDefault="00C22E46" w:rsidP="00602B78">
      <w:pPr>
        <w:pStyle w:val="ListParagraph"/>
        <w:tabs>
          <w:tab w:val="left" w:pos="709"/>
          <w:tab w:val="left" w:pos="1276"/>
        </w:tabs>
        <w:ind w:left="677"/>
        <w:contextualSpacing w:val="0"/>
        <w:jc w:val="both"/>
        <w:rPr>
          <w:rFonts w:cs="Times New Roman"/>
        </w:rPr>
      </w:pPr>
      <w:r>
        <w:rPr>
          <w:rFonts w:cs="Times New Roman"/>
          <w:noProof/>
          <w:lang w:val="en-US" w:eastAsia="en-US"/>
        </w:rPr>
        <w:lastRenderedPageBreak/>
        <w:drawing>
          <wp:inline distT="0" distB="0" distL="0" distR="0" wp14:anchorId="263D9B8C" wp14:editId="51EFF626">
            <wp:extent cx="3986145" cy="3653620"/>
            <wp:effectExtent l="19050" t="19050" r="14605" b="234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tistics preferences.png"/>
                    <pic:cNvPicPr/>
                  </pic:nvPicPr>
                  <pic:blipFill>
                    <a:blip r:embed="rId36">
                      <a:extLst>
                        <a:ext uri="{28A0092B-C50C-407E-A947-70E740481C1C}">
                          <a14:useLocalDpi xmlns:a14="http://schemas.microsoft.com/office/drawing/2010/main"/>
                        </a:ext>
                      </a:extLst>
                    </a:blip>
                    <a:stretch>
                      <a:fillRect/>
                    </a:stretch>
                  </pic:blipFill>
                  <pic:spPr>
                    <a:xfrm>
                      <a:off x="0" y="0"/>
                      <a:ext cx="3986145" cy="3653620"/>
                    </a:xfrm>
                    <a:prstGeom prst="rect">
                      <a:avLst/>
                    </a:prstGeom>
                    <a:ln>
                      <a:solidFill>
                        <a:schemeClr val="tx1"/>
                      </a:solidFill>
                    </a:ln>
                  </pic:spPr>
                </pic:pic>
              </a:graphicData>
            </a:graphic>
          </wp:inline>
        </w:drawing>
      </w:r>
    </w:p>
    <w:p w14:paraId="2207F2BA" w14:textId="00A152D7" w:rsidR="000C4ED2" w:rsidRPr="005C29D1" w:rsidRDefault="00EE155F" w:rsidP="005C29D1">
      <w:pPr>
        <w:pStyle w:val="Caption"/>
        <w:ind w:firstLine="720"/>
        <w:jc w:val="both"/>
      </w:pPr>
      <w:r>
        <w:t>Selection of types of statistics to include for Surfaces</w:t>
      </w:r>
    </w:p>
    <w:p w14:paraId="0C8E8359" w14:textId="77777777" w:rsidR="003D342D" w:rsidRPr="003830A4" w:rsidRDefault="003D342D" w:rsidP="003D342D">
      <w:pPr>
        <w:pStyle w:val="CriticalStep"/>
        <w:ind w:left="706"/>
      </w:pPr>
      <w:r>
        <w:t>□Explanatory note</w:t>
      </w:r>
    </w:p>
    <w:p w14:paraId="5251A454" w14:textId="2FB4DA25" w:rsidR="003D342D" w:rsidRDefault="005C29D1" w:rsidP="003D342D">
      <w:pPr>
        <w:pStyle w:val="ListParagraph"/>
        <w:tabs>
          <w:tab w:val="left" w:pos="0"/>
        </w:tabs>
        <w:spacing w:after="120"/>
        <w:ind w:left="677"/>
        <w:contextualSpacing w:val="0"/>
        <w:jc w:val="both"/>
        <w:rPr>
          <w:rFonts w:cs="Times New Roman"/>
        </w:rPr>
      </w:pPr>
      <w:r>
        <w:t xml:space="preserve">This step selects what kind of statistics is included to be calculated by </w:t>
      </w:r>
      <w:r w:rsidRPr="002A1BF3">
        <w:rPr>
          <w:rStyle w:val="ProgramNameChar"/>
        </w:rPr>
        <w:t>Imaris</w:t>
      </w:r>
      <w:r>
        <w:t xml:space="preserve">. When the checkbox displays a tick, it means that all possible statistics will be included. If you wish, you can modify this by clicking on the small triangle on the left, and choosing only the relevant statistics you would like </w:t>
      </w:r>
      <w:r w:rsidR="002E4A98" w:rsidRPr="002A1BF3">
        <w:rPr>
          <w:rStyle w:val="ProgramNameChar"/>
        </w:rPr>
        <w:t>Imaris</w:t>
      </w:r>
      <w:r w:rsidR="002E4A98">
        <w:t xml:space="preserve"> to report</w:t>
      </w:r>
      <w:r>
        <w:t>.</w:t>
      </w:r>
    </w:p>
    <w:p w14:paraId="66B1D17F" w14:textId="77777777" w:rsidR="003D342D" w:rsidRDefault="003D342D" w:rsidP="003D342D">
      <w:pPr>
        <w:pStyle w:val="ListParagraph"/>
        <w:tabs>
          <w:tab w:val="left" w:pos="0"/>
        </w:tabs>
        <w:spacing w:after="120"/>
        <w:ind w:left="677"/>
        <w:contextualSpacing w:val="0"/>
        <w:jc w:val="both"/>
        <w:rPr>
          <w:rFonts w:cs="Times New Roman"/>
        </w:rPr>
      </w:pPr>
    </w:p>
    <w:p w14:paraId="5CD2D872" w14:textId="53E6ADD1" w:rsidR="00630C10" w:rsidRPr="000F5A4D" w:rsidRDefault="00AD28CA" w:rsidP="0037436F">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Select the surface</w:t>
      </w:r>
      <w:r w:rsidR="00313258">
        <w:rPr>
          <w:rFonts w:cs="Times New Roman"/>
        </w:rPr>
        <w:t xml:space="preserve"> (</w:t>
      </w:r>
      <w:r w:rsidR="00313258" w:rsidRPr="009238DE">
        <w:rPr>
          <w:rStyle w:val="CommentChar"/>
        </w:rPr>
        <w:t>Surface</w:t>
      </w:r>
      <w:r w:rsidR="002B63BF">
        <w:rPr>
          <w:rStyle w:val="CommentChar"/>
        </w:rPr>
        <w:t>s</w:t>
      </w:r>
      <w:r w:rsidR="00313258" w:rsidRPr="009238DE">
        <w:rPr>
          <w:rStyle w:val="CommentChar"/>
        </w:rPr>
        <w:t xml:space="preserve"> 1</w:t>
      </w:r>
      <w:r w:rsidR="00313258">
        <w:rPr>
          <w:rFonts w:cs="Times New Roman"/>
        </w:rPr>
        <w:t>)</w:t>
      </w:r>
      <w:r>
        <w:rPr>
          <w:rFonts w:cs="Times New Roman"/>
        </w:rPr>
        <w:t>, g</w:t>
      </w:r>
      <w:r w:rsidR="009B7252" w:rsidRPr="002D001E">
        <w:rPr>
          <w:rFonts w:cs="Times New Roman"/>
        </w:rPr>
        <w:t xml:space="preserve">o to the </w:t>
      </w:r>
      <w:r w:rsidR="009B7252" w:rsidRPr="002D5760">
        <w:rPr>
          <w:rStyle w:val="CommentChar"/>
        </w:rPr>
        <w:t>Statistics</w:t>
      </w:r>
      <w:r w:rsidR="009B7252" w:rsidRPr="002D001E">
        <w:rPr>
          <w:rFonts w:cs="Times New Roman"/>
        </w:rPr>
        <w:t xml:space="preserve"> tab, and select </w:t>
      </w:r>
      <w:r w:rsidR="009B7252" w:rsidRPr="002D5760">
        <w:rPr>
          <w:rStyle w:val="CommentChar"/>
        </w:rPr>
        <w:t>Detailed</w:t>
      </w:r>
      <w:r w:rsidR="009B7252" w:rsidRPr="002D001E">
        <w:rPr>
          <w:rFonts w:cs="Times New Roman"/>
        </w:rPr>
        <w:t xml:space="preserve">. </w:t>
      </w:r>
      <w:r w:rsidR="005E2411">
        <w:rPr>
          <w:rFonts w:cs="Times New Roman"/>
        </w:rPr>
        <w:t>Click on the button</w:t>
      </w:r>
      <w:r w:rsidR="009B7252" w:rsidRPr="002D001E">
        <w:rPr>
          <w:rFonts w:cs="Times New Roman"/>
        </w:rPr>
        <w:t xml:space="preserve"> for </w:t>
      </w:r>
      <w:r w:rsidR="009B7252" w:rsidRPr="009007B0">
        <w:rPr>
          <w:rStyle w:val="ButtonsChar"/>
        </w:rPr>
        <w:t xml:space="preserve">Export </w:t>
      </w:r>
      <w:r w:rsidR="00686AB5" w:rsidRPr="009007B0">
        <w:rPr>
          <w:rStyle w:val="ButtonsChar"/>
        </w:rPr>
        <w:t>A</w:t>
      </w:r>
      <w:r w:rsidR="009B7252" w:rsidRPr="009007B0">
        <w:rPr>
          <w:rStyle w:val="ButtonsChar"/>
        </w:rPr>
        <w:t xml:space="preserve">ll </w:t>
      </w:r>
      <w:r w:rsidR="00686AB5" w:rsidRPr="009007B0">
        <w:rPr>
          <w:rStyle w:val="ButtonsChar"/>
        </w:rPr>
        <w:t>S</w:t>
      </w:r>
      <w:r w:rsidR="009B7252" w:rsidRPr="009007B0">
        <w:rPr>
          <w:rStyle w:val="ButtonsChar"/>
        </w:rPr>
        <w:t xml:space="preserve">tatistics to </w:t>
      </w:r>
      <w:r w:rsidR="00686AB5" w:rsidRPr="009007B0">
        <w:rPr>
          <w:rStyle w:val="ButtonsChar"/>
        </w:rPr>
        <w:t>F</w:t>
      </w:r>
      <w:r w:rsidR="009B7252" w:rsidRPr="009007B0">
        <w:rPr>
          <w:rStyle w:val="ButtonsChar"/>
        </w:rPr>
        <w:t>ile</w:t>
      </w:r>
      <w:r w:rsidR="009B7252">
        <w:rPr>
          <w:rFonts w:cs="Times New Roman"/>
        </w:rPr>
        <w:t xml:space="preserve"> and save the statistics in a comma separated values (CSV) format into the following </w:t>
      </w:r>
      <w:r w:rsidR="00F076BF">
        <w:rPr>
          <w:rFonts w:cs="Times New Roman"/>
        </w:rPr>
        <w:t>folder</w:t>
      </w:r>
      <w:r w:rsidR="009B7252">
        <w:rPr>
          <w:rFonts w:cs="Times New Roman"/>
        </w:rPr>
        <w:t xml:space="preserve">: </w:t>
      </w:r>
      <w:r w:rsidR="009B7252" w:rsidRPr="00FF7A15">
        <w:rPr>
          <w:rStyle w:val="PathFilenamesChar"/>
        </w:rPr>
        <w:t>C:\Users\Lenovo\Desktop\Data</w:t>
      </w:r>
      <w:r w:rsidR="006843C0">
        <w:rPr>
          <w:rStyle w:val="PathFilenamesChar"/>
        </w:rPr>
        <w:t>\</w:t>
      </w:r>
      <w:r w:rsidR="006038E9">
        <w:rPr>
          <w:rFonts w:cs="Times New Roman"/>
        </w:rPr>
        <w:t xml:space="preserve"> </w:t>
      </w:r>
      <w:r w:rsidR="00A20CB6">
        <w:rPr>
          <w:rFonts w:cs="Times New Roman"/>
        </w:rPr>
        <w:t>with</w:t>
      </w:r>
      <w:r w:rsidR="006038E9">
        <w:rPr>
          <w:rFonts w:cs="Times New Roman"/>
        </w:rPr>
        <w:t xml:space="preserve"> th</w:t>
      </w:r>
      <w:r w:rsidR="00A20CB6">
        <w:rPr>
          <w:rFonts w:cs="Times New Roman"/>
        </w:rPr>
        <w:t>e</w:t>
      </w:r>
      <w:r w:rsidR="006038E9">
        <w:rPr>
          <w:rFonts w:cs="Times New Roman"/>
        </w:rPr>
        <w:t xml:space="preserve"> name </w:t>
      </w:r>
      <w:r w:rsidR="00A20CB6" w:rsidRPr="00A20CB6">
        <w:rPr>
          <w:rStyle w:val="StringChar"/>
        </w:rPr>
        <w:t>“</w:t>
      </w:r>
      <w:r w:rsidR="00B63975" w:rsidRPr="00A20CB6">
        <w:rPr>
          <w:rStyle w:val="StringChar"/>
        </w:rPr>
        <w:t>Testdata</w:t>
      </w:r>
      <w:r w:rsidR="00A20CB6" w:rsidRPr="00A20CB6">
        <w:rPr>
          <w:rStyle w:val="StringChar"/>
        </w:rPr>
        <w:t>”</w:t>
      </w:r>
      <w:r w:rsidR="00B63975">
        <w:rPr>
          <w:rFonts w:cs="Times New Roman"/>
        </w:rPr>
        <w:t xml:space="preserve">. A </w:t>
      </w:r>
      <w:r w:rsidR="00843DDB">
        <w:rPr>
          <w:rFonts w:cs="Times New Roman"/>
        </w:rPr>
        <w:t>sub</w:t>
      </w:r>
      <w:r w:rsidR="00B63975">
        <w:rPr>
          <w:rFonts w:cs="Times New Roman"/>
        </w:rPr>
        <w:t xml:space="preserve">folder </w:t>
      </w:r>
      <w:r w:rsidR="00B63975" w:rsidRPr="0044437A">
        <w:rPr>
          <w:rStyle w:val="PathFilenamesChar"/>
        </w:rPr>
        <w:t xml:space="preserve">Testdata_Statistics </w:t>
      </w:r>
      <w:r w:rsidR="00B63975">
        <w:rPr>
          <w:rFonts w:cs="Times New Roman"/>
        </w:rPr>
        <w:t>will now be generated</w:t>
      </w:r>
      <w:r w:rsidR="00843DDB">
        <w:rPr>
          <w:rFonts w:cs="Times New Roman"/>
        </w:rPr>
        <w:t xml:space="preserve"> </w:t>
      </w:r>
      <w:r w:rsidR="00BC5106">
        <w:rPr>
          <w:rFonts w:cs="Times New Roman"/>
        </w:rPr>
        <w:t xml:space="preserve">in the </w:t>
      </w:r>
      <w:r w:rsidR="009C3F59">
        <w:rPr>
          <w:rFonts w:cs="Times New Roman"/>
        </w:rPr>
        <w:t>selected folder</w:t>
      </w:r>
      <w:r w:rsidR="00BC5106">
        <w:rPr>
          <w:rFonts w:cs="Times New Roman"/>
        </w:rPr>
        <w:t xml:space="preserve"> </w:t>
      </w:r>
      <w:r w:rsidR="00843DDB">
        <w:rPr>
          <w:rFonts w:cs="Times New Roman"/>
        </w:rPr>
        <w:t xml:space="preserve">containing multiple </w:t>
      </w:r>
      <w:r w:rsidR="00571295">
        <w:rPr>
          <w:rFonts w:cs="Times New Roman"/>
        </w:rPr>
        <w:t>CSV</w:t>
      </w:r>
      <w:r w:rsidR="00843DDB">
        <w:rPr>
          <w:rFonts w:cs="Times New Roman"/>
        </w:rPr>
        <w:t xml:space="preserve"> files for each statistic</w:t>
      </w:r>
      <w:r w:rsidR="00B63975">
        <w:rPr>
          <w:rFonts w:cs="Times New Roman"/>
        </w:rPr>
        <w:t>.</w:t>
      </w:r>
      <w:r w:rsidR="00530A09">
        <w:rPr>
          <w:rFonts w:cs="Times New Roman"/>
        </w:rPr>
        <w:t xml:space="preserve"> Close </w:t>
      </w:r>
      <w:r w:rsidR="00530A09" w:rsidRPr="009238DE">
        <w:rPr>
          <w:rStyle w:val="ProgramNameChar"/>
        </w:rPr>
        <w:t>Imaris</w:t>
      </w:r>
      <w:r w:rsidR="00530A09">
        <w:rPr>
          <w:rFonts w:cs="Times New Roman"/>
        </w:rPr>
        <w:t>.</w:t>
      </w:r>
    </w:p>
    <w:p w14:paraId="380BF683" w14:textId="77777777" w:rsidR="002D6C36" w:rsidRDefault="002D6C36" w:rsidP="002D6C36">
      <w:pPr>
        <w:pStyle w:val="ListParagraph"/>
        <w:tabs>
          <w:tab w:val="left" w:pos="360"/>
        </w:tabs>
        <w:ind w:left="706"/>
        <w:contextualSpacing w:val="0"/>
        <w:rPr>
          <w:rFonts w:cs="Times New Roman"/>
          <w:b/>
          <w:color w:val="FF00FF"/>
        </w:rPr>
      </w:pPr>
      <w:r w:rsidRPr="00607539">
        <w:rPr>
          <w:rFonts w:cs="Times New Roman" w:hint="eastAsia"/>
          <w:b/>
          <w:color w:val="FF00FF"/>
        </w:rPr>
        <w:t>▲</w:t>
      </w:r>
      <w:r w:rsidRPr="00607539">
        <w:rPr>
          <w:rFonts w:cs="Times New Roman" w:hint="eastAsia"/>
          <w:b/>
          <w:color w:val="FF00FF"/>
        </w:rPr>
        <w:t>Critical ste</w:t>
      </w:r>
      <w:r>
        <w:rPr>
          <w:rFonts w:cs="Times New Roman"/>
          <w:b/>
          <w:color w:val="FF00FF"/>
        </w:rPr>
        <w:t>p</w:t>
      </w:r>
    </w:p>
    <w:p w14:paraId="561EEE95" w14:textId="53A71B18" w:rsidR="00B61D20" w:rsidRDefault="000F5A4D" w:rsidP="00BF7480">
      <w:pPr>
        <w:spacing w:after="120"/>
        <w:ind w:left="706"/>
        <w:jc w:val="both"/>
        <w:rPr>
          <w:rFonts w:cs="Times New Roman"/>
        </w:rPr>
      </w:pPr>
      <w:r>
        <w:rPr>
          <w:rFonts w:cs="Times New Roman"/>
        </w:rPr>
        <w:t>Avoid using any underscores in</w:t>
      </w:r>
      <w:r w:rsidR="00B63975">
        <w:rPr>
          <w:rFonts w:cs="Times New Roman"/>
        </w:rPr>
        <w:t xml:space="preserve"> the name used for saving the </w:t>
      </w:r>
      <w:r w:rsidR="000E6473">
        <w:rPr>
          <w:rFonts w:cs="Times New Roman"/>
        </w:rPr>
        <w:t xml:space="preserve">statistics </w:t>
      </w:r>
      <w:r w:rsidR="006F2FE3">
        <w:rPr>
          <w:rFonts w:cs="Times New Roman"/>
        </w:rPr>
        <w:t xml:space="preserve">(excluding the ones automatically generated by </w:t>
      </w:r>
      <w:r w:rsidR="006F2FE3" w:rsidRPr="009238DE">
        <w:rPr>
          <w:rStyle w:val="ProgramNameChar"/>
        </w:rPr>
        <w:t>Imaris</w:t>
      </w:r>
      <w:r w:rsidR="006F2FE3">
        <w:rPr>
          <w:rFonts w:cs="Times New Roman"/>
        </w:rPr>
        <w:t xml:space="preserve"> itself) </w:t>
      </w:r>
      <w:r w:rsidR="000E6473">
        <w:rPr>
          <w:rFonts w:cs="Times New Roman"/>
        </w:rPr>
        <w:t xml:space="preserve">to prevent </w:t>
      </w:r>
      <w:r w:rsidR="005963AC">
        <w:rPr>
          <w:rFonts w:cs="Times New Roman"/>
        </w:rPr>
        <w:t xml:space="preserve">errors from occurring </w:t>
      </w:r>
      <w:r w:rsidR="00D91A1C">
        <w:rPr>
          <w:rFonts w:cs="Times New Roman"/>
        </w:rPr>
        <w:t>downstream when aggregating the statistics into a single CSV file.</w:t>
      </w:r>
    </w:p>
    <w:p w14:paraId="10D5275C" w14:textId="3D0963C2" w:rsidR="002D6C36" w:rsidRDefault="002D6C36" w:rsidP="0044437A">
      <w:pPr>
        <w:ind w:left="706"/>
        <w:jc w:val="both"/>
        <w:rPr>
          <w:rFonts w:cs="Times New Roman"/>
        </w:rPr>
      </w:pPr>
    </w:p>
    <w:p w14:paraId="4459D8EF" w14:textId="77777777" w:rsidR="0034127D" w:rsidRPr="009D3E06" w:rsidRDefault="0034127D" w:rsidP="0034127D"/>
    <w:p w14:paraId="5B24B972" w14:textId="039BE86B" w:rsidR="000021B5" w:rsidRPr="007C4A5A" w:rsidRDefault="000021B5" w:rsidP="00891459">
      <w:pPr>
        <w:pStyle w:val="Heading3"/>
        <w:numPr>
          <w:ilvl w:val="0"/>
          <w:numId w:val="47"/>
        </w:numPr>
        <w:ind w:left="684" w:hanging="684"/>
        <w:rPr>
          <w:rFonts w:ascii="Times New Roman" w:hAnsi="Times New Roman" w:cs="Times New Roman"/>
          <w:sz w:val="26"/>
          <w:szCs w:val="26"/>
        </w:rPr>
      </w:pPr>
      <w:bookmarkStart w:id="37" w:name="_Toc513712391"/>
      <w:r w:rsidRPr="007C4A5A">
        <w:rPr>
          <w:rFonts w:ascii="Times New Roman" w:hAnsi="Times New Roman" w:cs="Times New Roman"/>
          <w:sz w:val="26"/>
          <w:szCs w:val="26"/>
        </w:rPr>
        <w:t>Aggregate statistics into single CSV file</w:t>
      </w:r>
      <w:bookmarkEnd w:id="35"/>
      <w:r w:rsidR="00B16787" w:rsidRPr="007C4A5A">
        <w:rPr>
          <w:rFonts w:ascii="Times New Roman" w:hAnsi="Times New Roman" w:cs="Times New Roman"/>
          <w:sz w:val="26"/>
          <w:szCs w:val="26"/>
        </w:rPr>
        <w:t xml:space="preserve"> and Gating in FlowJo</w:t>
      </w:r>
      <w:bookmarkEnd w:id="37"/>
    </w:p>
    <w:p w14:paraId="1BAFD573" w14:textId="77777777" w:rsidR="0034127D" w:rsidRPr="009D3E06" w:rsidRDefault="0034127D" w:rsidP="0034127D"/>
    <w:p w14:paraId="523D21DB" w14:textId="1181D9C6" w:rsidR="00093004" w:rsidRDefault="003F1E7F" w:rsidP="00F10A1A">
      <w:pPr>
        <w:pStyle w:val="ListParagraph"/>
        <w:numPr>
          <w:ilvl w:val="0"/>
          <w:numId w:val="2"/>
        </w:numPr>
        <w:spacing w:after="120"/>
        <w:ind w:left="677" w:hanging="562"/>
        <w:contextualSpacing w:val="0"/>
        <w:rPr>
          <w:rStyle w:val="PathFilenamesChar"/>
          <w:i w:val="0"/>
          <w:color w:val="auto"/>
        </w:rPr>
      </w:pPr>
      <w:r>
        <w:rPr>
          <w:rFonts w:cs="Times New Roman"/>
        </w:rPr>
        <w:t>Run</w:t>
      </w:r>
      <w:r w:rsidR="00093004">
        <w:rPr>
          <w:rFonts w:cs="Times New Roman"/>
        </w:rPr>
        <w:t xml:space="preserve"> the script labelled </w:t>
      </w:r>
      <w:r w:rsidR="00093004" w:rsidRPr="005F6E0A">
        <w:rPr>
          <w:rStyle w:val="CommentChar"/>
        </w:rPr>
        <w:t>P0</w:t>
      </w:r>
      <w:r>
        <w:rPr>
          <w:rStyle w:val="CommentChar"/>
        </w:rPr>
        <w:t>4</w:t>
      </w:r>
      <w:r w:rsidR="00093004" w:rsidRPr="005F6E0A">
        <w:rPr>
          <w:rStyle w:val="CommentChar"/>
        </w:rPr>
        <w:t>_Aggregate Imaris statistics output</w:t>
      </w:r>
      <w:r w:rsidR="00093004">
        <w:rPr>
          <w:rStyle w:val="CommentChar"/>
        </w:rPr>
        <w:t>.py</w:t>
      </w:r>
      <w:r w:rsidR="00093004" w:rsidRPr="00ED1821">
        <w:rPr>
          <w:rStyle w:val="PathFilenamesChar"/>
          <w:i w:val="0"/>
          <w:color w:val="auto"/>
        </w:rPr>
        <w:t>.</w:t>
      </w:r>
      <w:r w:rsidR="00093004">
        <w:rPr>
          <w:rStyle w:val="PathFilenamesChar"/>
          <w:i w:val="0"/>
          <w:color w:val="auto"/>
        </w:rPr>
        <w:t xml:space="preserve"> </w:t>
      </w:r>
      <w:bookmarkStart w:id="38" w:name="_Hlk500806178"/>
      <w:r w:rsidR="00093004">
        <w:rPr>
          <w:rStyle w:val="PathFilenamesChar"/>
          <w:i w:val="0"/>
          <w:color w:val="auto"/>
        </w:rPr>
        <w:t xml:space="preserve">The following </w:t>
      </w:r>
      <w:bookmarkEnd w:id="38"/>
      <w:r w:rsidR="00093004">
        <w:rPr>
          <w:rStyle w:val="PathFilenamesChar"/>
          <w:i w:val="0"/>
          <w:color w:val="auto"/>
        </w:rPr>
        <w:t>window should appear:</w:t>
      </w:r>
    </w:p>
    <w:p w14:paraId="1CBFE77A" w14:textId="7259FB58" w:rsidR="00F10A1A" w:rsidRDefault="000973F0" w:rsidP="00F10A1A">
      <w:pPr>
        <w:pStyle w:val="ListParagraph"/>
        <w:ind w:left="677"/>
        <w:contextualSpacing w:val="0"/>
        <w:rPr>
          <w:rStyle w:val="PathFilenamesChar"/>
          <w:i w:val="0"/>
          <w:color w:val="auto"/>
        </w:rPr>
      </w:pPr>
      <w:r>
        <w:rPr>
          <w:noProof/>
          <w:lang w:val="en-US" w:eastAsia="en-US"/>
        </w:rPr>
        <w:lastRenderedPageBreak/>
        <w:drawing>
          <wp:inline distT="0" distB="0" distL="0" distR="0" wp14:anchorId="561EC7DF" wp14:editId="05A9DA97">
            <wp:extent cx="5727228" cy="6698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0205" t="38614" r="26342" b="48185"/>
                    <a:stretch/>
                  </pic:blipFill>
                  <pic:spPr bwMode="auto">
                    <a:xfrm>
                      <a:off x="0" y="0"/>
                      <a:ext cx="5728066" cy="669949"/>
                    </a:xfrm>
                    <a:prstGeom prst="rect">
                      <a:avLst/>
                    </a:prstGeom>
                    <a:ln>
                      <a:noFill/>
                    </a:ln>
                    <a:extLst>
                      <a:ext uri="{53640926-AAD7-44d8-BBD7-CCE9431645EC}">
                        <a14:shadowObscured xmlns:a14="http://schemas.microsoft.com/office/drawing/2010/main"/>
                      </a:ext>
                    </a:extLst>
                  </pic:spPr>
                </pic:pic>
              </a:graphicData>
            </a:graphic>
          </wp:inline>
        </w:drawing>
      </w:r>
    </w:p>
    <w:p w14:paraId="7529346F" w14:textId="6481AC16" w:rsidR="001F3220" w:rsidRDefault="001F3220" w:rsidP="001F3220">
      <w:pPr>
        <w:pStyle w:val="Caption"/>
        <w:spacing w:after="0"/>
        <w:ind w:firstLine="720"/>
      </w:pPr>
      <w:r>
        <w:t>Graphical User Interface for P04</w:t>
      </w:r>
    </w:p>
    <w:p w14:paraId="48CD8BC5" w14:textId="77777777" w:rsidR="001F3220" w:rsidRPr="004E6E9E" w:rsidRDefault="001F3220" w:rsidP="004E6E9E"/>
    <w:p w14:paraId="74157EA6" w14:textId="78B4F766" w:rsidR="0037436F" w:rsidRPr="0037436F" w:rsidRDefault="0037436F" w:rsidP="006C1A67">
      <w:pPr>
        <w:spacing w:after="120"/>
        <w:ind w:left="706"/>
        <w:jc w:val="both"/>
        <w:rPr>
          <w:rStyle w:val="VariableChar"/>
          <w:color w:val="auto"/>
        </w:rPr>
      </w:pPr>
      <w:r w:rsidRPr="0037436F">
        <w:rPr>
          <w:rStyle w:val="VariableChar"/>
          <w:color w:val="auto"/>
        </w:rPr>
        <w:t>Set the followin</w:t>
      </w:r>
      <w:r>
        <w:rPr>
          <w:rStyle w:val="VariableChar"/>
          <w:color w:val="auto"/>
        </w:rPr>
        <w:t>g</w:t>
      </w:r>
      <w:r w:rsidR="009B3470">
        <w:rPr>
          <w:rStyle w:val="VariableChar"/>
          <w:color w:val="auto"/>
        </w:rPr>
        <w:t>, save and close the file</w:t>
      </w:r>
      <w:r w:rsidRPr="0037436F">
        <w:rPr>
          <w:rStyle w:val="VariableChar"/>
          <w:color w:val="auto"/>
        </w:rPr>
        <w:t>:</w:t>
      </w:r>
    </w:p>
    <w:p w14:paraId="50A2710F" w14:textId="2502B639" w:rsidR="00F10A1A" w:rsidRDefault="0075615D" w:rsidP="006C1A67">
      <w:pPr>
        <w:spacing w:after="120"/>
        <w:ind w:left="720"/>
        <w:jc w:val="both"/>
        <w:rPr>
          <w:rFonts w:cs="Times New Roman"/>
        </w:rPr>
      </w:pPr>
      <w:r w:rsidRPr="005F6E0A">
        <w:rPr>
          <w:rStyle w:val="VariableChar"/>
        </w:rPr>
        <w:t>prefix</w:t>
      </w:r>
      <w:r>
        <w:rPr>
          <w:rFonts w:cs="Times New Roman"/>
        </w:rPr>
        <w:t xml:space="preserve"> = </w:t>
      </w:r>
      <w:r w:rsidRPr="0075615D">
        <w:rPr>
          <w:rStyle w:val="StringChar"/>
        </w:rPr>
        <w:t>“Testdata”</w:t>
      </w:r>
    </w:p>
    <w:p w14:paraId="6D586F2F" w14:textId="77777777" w:rsidR="002B5F1F" w:rsidRPr="003830A4" w:rsidRDefault="002B5F1F" w:rsidP="002B5F1F">
      <w:pPr>
        <w:pStyle w:val="CriticalStep"/>
        <w:ind w:left="706"/>
      </w:pPr>
      <w:r>
        <w:tab/>
        <w:t>□Explanatory note</w:t>
      </w:r>
    </w:p>
    <w:p w14:paraId="74AE49F8" w14:textId="389E7911" w:rsidR="002B5F1F" w:rsidRDefault="002B5F1F" w:rsidP="002B5F1F">
      <w:pPr>
        <w:pStyle w:val="ListParagraph"/>
        <w:tabs>
          <w:tab w:val="left" w:pos="0"/>
        </w:tabs>
        <w:spacing w:after="120"/>
        <w:ind w:left="680"/>
        <w:contextualSpacing w:val="0"/>
        <w:jc w:val="both"/>
      </w:pPr>
      <w:r w:rsidRPr="005F6E0A">
        <w:t>The v</w:t>
      </w:r>
      <w:r>
        <w:t xml:space="preserve">ariable </w:t>
      </w:r>
      <w:r>
        <w:rPr>
          <w:rStyle w:val="VariableChar"/>
        </w:rPr>
        <w:t>p</w:t>
      </w:r>
      <w:r w:rsidRPr="005F6E0A">
        <w:rPr>
          <w:rStyle w:val="VariableChar"/>
        </w:rPr>
        <w:t>refix</w:t>
      </w:r>
      <w:r>
        <w:t xml:space="preserve"> allows the user to customise the label for the file.</w:t>
      </w:r>
    </w:p>
    <w:p w14:paraId="32975638" w14:textId="77777777" w:rsidR="006C1A67" w:rsidRDefault="006C1A67" w:rsidP="002B5F1F">
      <w:pPr>
        <w:pStyle w:val="ListParagraph"/>
        <w:tabs>
          <w:tab w:val="left" w:pos="0"/>
        </w:tabs>
        <w:spacing w:after="120"/>
        <w:ind w:left="680"/>
        <w:contextualSpacing w:val="0"/>
        <w:jc w:val="both"/>
        <w:rPr>
          <w:rFonts w:cs="Times New Roman"/>
        </w:rPr>
      </w:pPr>
    </w:p>
    <w:p w14:paraId="5EBB5D23" w14:textId="57128F98" w:rsidR="000021B5" w:rsidRDefault="00B6637C" w:rsidP="00881B55">
      <w:pPr>
        <w:pStyle w:val="ListParagraph"/>
        <w:numPr>
          <w:ilvl w:val="0"/>
          <w:numId w:val="2"/>
        </w:numPr>
        <w:tabs>
          <w:tab w:val="left" w:pos="1260"/>
        </w:tabs>
        <w:spacing w:after="120"/>
        <w:ind w:left="677" w:hanging="562"/>
        <w:contextualSpacing w:val="0"/>
        <w:jc w:val="both"/>
        <w:rPr>
          <w:rFonts w:cs="Times New Roman"/>
        </w:rPr>
      </w:pPr>
      <w:r>
        <w:rPr>
          <w:rFonts w:cs="Times New Roman"/>
        </w:rPr>
        <w:t xml:space="preserve">Click </w:t>
      </w:r>
      <w:r w:rsidR="000022BC">
        <w:rPr>
          <w:rStyle w:val="ButtonsChar"/>
        </w:rPr>
        <w:t>Select directory</w:t>
      </w:r>
      <w:r>
        <w:rPr>
          <w:rFonts w:cs="Times New Roman"/>
        </w:rPr>
        <w:t>, and s</w:t>
      </w:r>
      <w:r w:rsidR="00A86F72">
        <w:rPr>
          <w:rFonts w:cs="Times New Roman"/>
        </w:rPr>
        <w:t>elect t</w:t>
      </w:r>
      <w:r w:rsidR="000021B5" w:rsidRPr="002D001E">
        <w:rPr>
          <w:rFonts w:cs="Times New Roman"/>
        </w:rPr>
        <w:t xml:space="preserve">he </w:t>
      </w:r>
      <w:r w:rsidR="00DF1D3C">
        <w:rPr>
          <w:rFonts w:cs="Times New Roman"/>
        </w:rPr>
        <w:t>filepath</w:t>
      </w:r>
      <w:r w:rsidR="000021B5" w:rsidRPr="002D001E">
        <w:rPr>
          <w:rFonts w:cs="Times New Roman"/>
        </w:rPr>
        <w:t xml:space="preserve"> </w:t>
      </w:r>
      <w:r w:rsidR="002E7926" w:rsidRPr="00FF7A15">
        <w:rPr>
          <w:rStyle w:val="PathFilenamesChar"/>
        </w:rPr>
        <w:t>C:\Users\Lenovo\Desktop\Data\</w:t>
      </w:r>
      <w:r w:rsidR="002E7926" w:rsidRPr="00A90C04">
        <w:rPr>
          <w:rStyle w:val="PathFilenamesChar"/>
        </w:rPr>
        <w:t>Testdata_statistics</w:t>
      </w:r>
      <w:r w:rsidR="000D3544">
        <w:rPr>
          <w:rStyle w:val="PathFilenamesChar"/>
        </w:rPr>
        <w:t>\</w:t>
      </w:r>
      <w:r w:rsidR="002E7926">
        <w:rPr>
          <w:rFonts w:cs="Times New Roman"/>
        </w:rPr>
        <w:t xml:space="preserve"> which contains</w:t>
      </w:r>
      <w:r w:rsidR="000021B5" w:rsidRPr="002D001E">
        <w:rPr>
          <w:rFonts w:cs="Times New Roman"/>
        </w:rPr>
        <w:t xml:space="preserve"> the exported CSV files. </w:t>
      </w:r>
      <w:r w:rsidR="00024379">
        <w:rPr>
          <w:rFonts w:cs="Times New Roman"/>
        </w:rPr>
        <w:t xml:space="preserve">Click </w:t>
      </w:r>
      <w:r w:rsidR="00024379" w:rsidRPr="004E6E9E">
        <w:rPr>
          <w:rStyle w:val="ButtonsChar"/>
        </w:rPr>
        <w:t>Done</w:t>
      </w:r>
      <w:r w:rsidR="00024379">
        <w:rPr>
          <w:rFonts w:cs="Times New Roman"/>
        </w:rPr>
        <w:t xml:space="preserve">. </w:t>
      </w:r>
      <w:r w:rsidR="000021B5" w:rsidRPr="002D001E">
        <w:rPr>
          <w:rFonts w:cs="Times New Roman"/>
        </w:rPr>
        <w:t xml:space="preserve">The script will </w:t>
      </w:r>
      <w:r w:rsidR="000D3544">
        <w:rPr>
          <w:rFonts w:cs="Times New Roman"/>
        </w:rPr>
        <w:t>consolidate</w:t>
      </w:r>
      <w:r w:rsidR="000021B5" w:rsidRPr="002D001E">
        <w:rPr>
          <w:rFonts w:cs="Times New Roman"/>
        </w:rPr>
        <w:t xml:space="preserve"> the statistics from the individual files into </w:t>
      </w:r>
      <w:r w:rsidR="00F81E75">
        <w:rPr>
          <w:rFonts w:cs="Times New Roman"/>
        </w:rPr>
        <w:t>a single</w:t>
      </w:r>
      <w:r w:rsidR="000021B5" w:rsidRPr="002D001E">
        <w:rPr>
          <w:rFonts w:cs="Times New Roman"/>
        </w:rPr>
        <w:t xml:space="preserve"> </w:t>
      </w:r>
      <w:r w:rsidR="000E5178">
        <w:rPr>
          <w:rFonts w:cs="Times New Roman"/>
        </w:rPr>
        <w:t>CSV</w:t>
      </w:r>
      <w:r w:rsidR="000E5178" w:rsidRPr="002D001E">
        <w:rPr>
          <w:rFonts w:cs="Times New Roman"/>
        </w:rPr>
        <w:t xml:space="preserve"> </w:t>
      </w:r>
      <w:r w:rsidR="000021B5" w:rsidRPr="002D001E">
        <w:rPr>
          <w:rFonts w:cs="Times New Roman"/>
        </w:rPr>
        <w:t>file.</w:t>
      </w:r>
    </w:p>
    <w:p w14:paraId="292E96AB" w14:textId="210FBE9F" w:rsidR="005F6B4F" w:rsidRDefault="006C6D21" w:rsidP="002E4ED2">
      <w:pPr>
        <w:pStyle w:val="ListParagraph"/>
        <w:tabs>
          <w:tab w:val="left" w:pos="1260"/>
        </w:tabs>
        <w:ind w:left="677"/>
        <w:contextualSpacing w:val="0"/>
        <w:jc w:val="both"/>
        <w:rPr>
          <w:rFonts w:cs="Times New Roman"/>
        </w:rPr>
      </w:pPr>
      <w:r>
        <w:rPr>
          <w:noProof/>
          <w:lang w:val="en-US" w:eastAsia="en-US"/>
        </w:rPr>
        <w:drawing>
          <wp:inline distT="0" distB="0" distL="0" distR="0" wp14:anchorId="4D161509" wp14:editId="778B1F75">
            <wp:extent cx="5106009" cy="26568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151326" cy="2680442"/>
                    </a:xfrm>
                    <a:prstGeom prst="rect">
                      <a:avLst/>
                    </a:prstGeom>
                    <a:noFill/>
                    <a:ln>
                      <a:noFill/>
                    </a:ln>
                  </pic:spPr>
                </pic:pic>
              </a:graphicData>
            </a:graphic>
          </wp:inline>
        </w:drawing>
      </w:r>
    </w:p>
    <w:p w14:paraId="01AE94BF" w14:textId="0B16ED8F" w:rsidR="006C6D21" w:rsidRDefault="00A95239" w:rsidP="006C6D21">
      <w:pPr>
        <w:pStyle w:val="Caption"/>
        <w:ind w:left="680"/>
        <w:rPr>
          <w:rStyle w:val="PathFilenamesChar"/>
          <w:b w:val="0"/>
          <w:bCs w:val="0"/>
          <w:i w:val="0"/>
          <w:color w:val="auto"/>
          <w:sz w:val="24"/>
          <w:szCs w:val="24"/>
        </w:rPr>
      </w:pPr>
      <w:r>
        <w:t xml:space="preserve">Command window after P05 has completed running </w:t>
      </w:r>
    </w:p>
    <w:p w14:paraId="741090C2" w14:textId="77777777" w:rsidR="006C6D21" w:rsidRPr="002D001E" w:rsidRDefault="006C6D21" w:rsidP="009238DE">
      <w:pPr>
        <w:pStyle w:val="ListParagraph"/>
        <w:tabs>
          <w:tab w:val="left" w:pos="1260"/>
        </w:tabs>
        <w:spacing w:after="120"/>
        <w:ind w:left="677"/>
        <w:contextualSpacing w:val="0"/>
        <w:jc w:val="both"/>
        <w:rPr>
          <w:rFonts w:cs="Times New Roman"/>
        </w:rPr>
      </w:pPr>
    </w:p>
    <w:p w14:paraId="3AD5960E" w14:textId="4416BFD1" w:rsidR="000021B5" w:rsidRPr="00A8666C" w:rsidRDefault="008E29CE" w:rsidP="00FA59E5">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t>A new subfolder,</w:t>
      </w:r>
      <w:r w:rsidR="000021B5" w:rsidRPr="002D001E">
        <w:rPr>
          <w:rFonts w:cs="Times New Roman"/>
        </w:rPr>
        <w:t xml:space="preserve"> </w:t>
      </w:r>
      <w:r w:rsidR="000021B5" w:rsidRPr="00A90C04">
        <w:rPr>
          <w:rStyle w:val="PathFilenamesChar"/>
        </w:rPr>
        <w:t>P05_Aggregated statistics</w:t>
      </w:r>
      <w:r w:rsidR="00CC7083" w:rsidRPr="00CC7083">
        <w:t xml:space="preserve">, </w:t>
      </w:r>
      <w:r w:rsidR="00674055">
        <w:t xml:space="preserve">containing 2 CSV files, </w:t>
      </w:r>
      <w:r w:rsidR="007F10E8">
        <w:rPr>
          <w:rStyle w:val="CommentChar"/>
        </w:rPr>
        <w:t>Testdata</w:t>
      </w:r>
      <w:r w:rsidR="00674055" w:rsidRPr="0044437A">
        <w:rPr>
          <w:rStyle w:val="CommentChar"/>
        </w:rPr>
        <w:t>_Objects.csv</w:t>
      </w:r>
      <w:r w:rsidR="00674055">
        <w:t xml:space="preserve"> and </w:t>
      </w:r>
      <w:r w:rsidR="007F10E8">
        <w:rPr>
          <w:rStyle w:val="CommentChar"/>
        </w:rPr>
        <w:t>Testdata</w:t>
      </w:r>
      <w:r w:rsidR="00674055" w:rsidRPr="0044437A">
        <w:rPr>
          <w:rStyle w:val="CommentChar"/>
        </w:rPr>
        <w:t>_Tracks.csv</w:t>
      </w:r>
      <w:r w:rsidR="00674055">
        <w:t xml:space="preserve"> will be created</w:t>
      </w:r>
      <w:r w:rsidR="00190E04">
        <w:t xml:space="preserve"> in the folder</w:t>
      </w:r>
      <w:r w:rsidR="00E82C80" w:rsidRPr="009238DE">
        <w:t xml:space="preserve"> </w:t>
      </w:r>
      <w:r w:rsidR="00E82C80" w:rsidRPr="00FF7A15">
        <w:rPr>
          <w:rStyle w:val="PathFilenamesChar"/>
        </w:rPr>
        <w:t>C:\Users\Lenovo\Desktop\Data\</w:t>
      </w:r>
      <w:r w:rsidR="00E82C80" w:rsidRPr="00A90C04">
        <w:rPr>
          <w:rStyle w:val="PathFilenamesChar"/>
        </w:rPr>
        <w:t>Testdata_statistics</w:t>
      </w:r>
      <w:r w:rsidR="00E82C80">
        <w:rPr>
          <w:rStyle w:val="PathFilenamesChar"/>
        </w:rPr>
        <w:t>\</w:t>
      </w:r>
      <w:r w:rsidR="00674055">
        <w:t>.</w:t>
      </w:r>
    </w:p>
    <w:p w14:paraId="7C51E30A" w14:textId="21853B90" w:rsidR="00A8666C" w:rsidRDefault="007A015C" w:rsidP="00FA59E5">
      <w:pPr>
        <w:pStyle w:val="ListParagraph"/>
        <w:numPr>
          <w:ilvl w:val="0"/>
          <w:numId w:val="2"/>
        </w:numPr>
        <w:tabs>
          <w:tab w:val="left" w:pos="709"/>
          <w:tab w:val="left" w:pos="810"/>
        </w:tabs>
        <w:spacing w:after="120"/>
        <w:ind w:left="677" w:hanging="562"/>
        <w:contextualSpacing w:val="0"/>
        <w:jc w:val="both"/>
        <w:rPr>
          <w:rStyle w:val="PathFilenamesChar"/>
          <w:i w:val="0"/>
          <w:color w:val="auto"/>
        </w:rPr>
      </w:pPr>
      <w:r>
        <w:rPr>
          <w:rFonts w:cs="Times New Roman"/>
        </w:rPr>
        <w:t xml:space="preserve">Open </w:t>
      </w:r>
      <w:r w:rsidRPr="00CB42CE">
        <w:rPr>
          <w:rStyle w:val="ProgramNameChar"/>
        </w:rPr>
        <w:t>FlowJo</w:t>
      </w:r>
      <w:r>
        <w:rPr>
          <w:rFonts w:cs="Times New Roman"/>
        </w:rPr>
        <w:t>, and d</w:t>
      </w:r>
      <w:r w:rsidR="00A8666C">
        <w:rPr>
          <w:rFonts w:cs="Times New Roman"/>
        </w:rPr>
        <w:t xml:space="preserve">rag </w:t>
      </w:r>
      <w:r w:rsidR="00593C55">
        <w:rPr>
          <w:rStyle w:val="CommentChar"/>
        </w:rPr>
        <w:t>Testdata</w:t>
      </w:r>
      <w:r w:rsidR="00A8666C" w:rsidRPr="0044437A">
        <w:rPr>
          <w:rStyle w:val="CommentChar"/>
        </w:rPr>
        <w:t>_Objects.csv</w:t>
      </w:r>
      <w:r w:rsidR="00A8666C">
        <w:rPr>
          <w:rStyle w:val="PathFilenamesChar"/>
          <w:i w:val="0"/>
        </w:rPr>
        <w:t xml:space="preserve"> </w:t>
      </w:r>
      <w:r w:rsidR="00A8666C" w:rsidRPr="00A8666C">
        <w:rPr>
          <w:rStyle w:val="PathFilenamesChar"/>
          <w:i w:val="0"/>
          <w:color w:val="auto"/>
        </w:rPr>
        <w:t>into</w:t>
      </w:r>
      <w:r w:rsidR="00A8666C">
        <w:rPr>
          <w:rStyle w:val="PathFilenamesChar"/>
          <w:i w:val="0"/>
          <w:color w:val="auto"/>
        </w:rPr>
        <w:t xml:space="preserve"> </w:t>
      </w:r>
      <w:r>
        <w:rPr>
          <w:rStyle w:val="PathFilenamesChar"/>
          <w:i w:val="0"/>
          <w:color w:val="auto"/>
        </w:rPr>
        <w:t xml:space="preserve">an empty </w:t>
      </w:r>
      <w:r w:rsidR="009A7077">
        <w:rPr>
          <w:rStyle w:val="PathFilenamesChar"/>
          <w:i w:val="0"/>
          <w:color w:val="auto"/>
        </w:rPr>
        <w:t>workspace</w:t>
      </w:r>
      <w:r w:rsidR="00CB42CE">
        <w:rPr>
          <w:rStyle w:val="PathFilenamesChar"/>
          <w:i w:val="0"/>
          <w:color w:val="auto"/>
        </w:rPr>
        <w:t>.</w:t>
      </w:r>
      <w:r w:rsidR="009A7077">
        <w:rPr>
          <w:rStyle w:val="PathFilenamesChar"/>
          <w:i w:val="0"/>
          <w:color w:val="auto"/>
        </w:rPr>
        <w:t xml:space="preserve"> </w:t>
      </w:r>
      <w:r w:rsidR="00CB42CE">
        <w:rPr>
          <w:rStyle w:val="PathFilenamesChar"/>
          <w:i w:val="0"/>
          <w:color w:val="auto"/>
        </w:rPr>
        <w:t>I</w:t>
      </w:r>
      <w:r w:rsidR="009A7077">
        <w:rPr>
          <w:rStyle w:val="PathFilenamesChar"/>
          <w:i w:val="0"/>
          <w:color w:val="auto"/>
        </w:rPr>
        <w:t xml:space="preserve">t will automatically </w:t>
      </w:r>
      <w:r w:rsidR="00CB42CE">
        <w:rPr>
          <w:rStyle w:val="PathFilenamesChar"/>
          <w:i w:val="0"/>
          <w:color w:val="auto"/>
        </w:rPr>
        <w:t>generate</w:t>
      </w:r>
      <w:r w:rsidR="009A7077">
        <w:rPr>
          <w:rStyle w:val="PathFilenamesChar"/>
          <w:i w:val="0"/>
          <w:color w:val="auto"/>
        </w:rPr>
        <w:t xml:space="preserve"> </w:t>
      </w:r>
      <w:r w:rsidR="00593C55">
        <w:rPr>
          <w:rStyle w:val="CommentChar"/>
        </w:rPr>
        <w:t>Testdata</w:t>
      </w:r>
      <w:r w:rsidR="005D7825" w:rsidRPr="0044437A">
        <w:rPr>
          <w:rStyle w:val="CommentChar"/>
        </w:rPr>
        <w:t>_Objects.fcs</w:t>
      </w:r>
      <w:r w:rsidR="00CB42CE">
        <w:rPr>
          <w:rStyle w:val="PathFilenamesChar"/>
          <w:i w:val="0"/>
          <w:color w:val="auto"/>
        </w:rPr>
        <w:t xml:space="preserve"> in the same folder as the CSV file, and load in the file.</w:t>
      </w:r>
    </w:p>
    <w:p w14:paraId="0DAE7469" w14:textId="77777777" w:rsidR="006261E5" w:rsidRPr="00CA2C55" w:rsidRDefault="006261E5" w:rsidP="006261E5">
      <w:pPr>
        <w:pStyle w:val="CriticalStep"/>
        <w:ind w:left="113" w:firstLine="517"/>
      </w:pPr>
      <w:r w:rsidRPr="00CA2C55">
        <w:t>▲Critical step</w:t>
      </w:r>
    </w:p>
    <w:p w14:paraId="78B48C6D" w14:textId="56515FA3" w:rsidR="006261E5" w:rsidRPr="006261E5" w:rsidRDefault="006261E5" w:rsidP="00C41615">
      <w:pPr>
        <w:ind w:left="630"/>
        <w:rPr>
          <w:rStyle w:val="PathFilenamesChar"/>
          <w:i w:val="0"/>
          <w:color w:val="auto"/>
        </w:rPr>
      </w:pPr>
      <w:r>
        <w:rPr>
          <w:rStyle w:val="PathFilenamesChar"/>
          <w:i w:val="0"/>
          <w:color w:val="auto"/>
        </w:rPr>
        <w:t xml:space="preserve">FlowJo will automatically </w:t>
      </w:r>
      <w:r w:rsidR="00C41615">
        <w:rPr>
          <w:rStyle w:val="PathFilenamesChar"/>
          <w:i w:val="0"/>
          <w:color w:val="auto"/>
        </w:rPr>
        <w:t xml:space="preserve">ignore a parameter </w:t>
      </w:r>
      <w:r>
        <w:rPr>
          <w:rStyle w:val="PathFilenamesChar"/>
          <w:i w:val="0"/>
          <w:color w:val="auto"/>
        </w:rPr>
        <w:t>where majority of the v</w:t>
      </w:r>
      <w:r w:rsidR="00C41615">
        <w:rPr>
          <w:rStyle w:val="PathFilenamesChar"/>
          <w:i w:val="0"/>
          <w:color w:val="auto"/>
        </w:rPr>
        <w:t>alues are zero. If there are missing parameters in the drop-down menu, note down the missing parameter and check the values for the parameter in the original CSV file.</w:t>
      </w:r>
      <w:r w:rsidR="00664190">
        <w:rPr>
          <w:rStyle w:val="PathFilenamesChar"/>
          <w:i w:val="0"/>
          <w:color w:val="auto"/>
        </w:rPr>
        <w:t xml:space="preserve"> Also note that for parameters whereby the values range from </w:t>
      </w:r>
      <w:r w:rsidR="00F97A77" w:rsidRPr="009238DE">
        <w:rPr>
          <w:rStyle w:val="FloatChar"/>
        </w:rPr>
        <w:t>0.0</w:t>
      </w:r>
      <w:r w:rsidR="00664190">
        <w:rPr>
          <w:rStyle w:val="PathFilenamesChar"/>
          <w:i w:val="0"/>
          <w:color w:val="auto"/>
        </w:rPr>
        <w:t xml:space="preserve"> to </w:t>
      </w:r>
      <w:r w:rsidR="00F97A77" w:rsidRPr="009238DE">
        <w:rPr>
          <w:rStyle w:val="FloatChar"/>
        </w:rPr>
        <w:t>1.0</w:t>
      </w:r>
      <w:r w:rsidR="00664190">
        <w:rPr>
          <w:rStyle w:val="PathFilenamesChar"/>
          <w:i w:val="0"/>
          <w:color w:val="auto"/>
        </w:rPr>
        <w:t xml:space="preserve">, such as Sphericity, the script P05 automatically multiplies the values by </w:t>
      </w:r>
      <w:r w:rsidR="00664190" w:rsidRPr="009238DE">
        <w:rPr>
          <w:rStyle w:val="IntegerChar"/>
        </w:rPr>
        <w:t>10,000</w:t>
      </w:r>
      <w:r w:rsidR="00664190">
        <w:rPr>
          <w:rStyle w:val="PathFilenamesChar"/>
          <w:i w:val="0"/>
          <w:color w:val="auto"/>
        </w:rPr>
        <w:t xml:space="preserve">, such that the values now range from </w:t>
      </w:r>
      <w:r w:rsidR="00664190" w:rsidRPr="009238DE">
        <w:rPr>
          <w:rStyle w:val="IntegerChar"/>
        </w:rPr>
        <w:t>0</w:t>
      </w:r>
      <w:r w:rsidR="00664190">
        <w:rPr>
          <w:rStyle w:val="PathFilenamesChar"/>
          <w:i w:val="0"/>
          <w:color w:val="auto"/>
        </w:rPr>
        <w:t xml:space="preserve"> to </w:t>
      </w:r>
      <w:r w:rsidR="00664190" w:rsidRPr="009238DE">
        <w:rPr>
          <w:rStyle w:val="IntegerChar"/>
        </w:rPr>
        <w:t>10,000</w:t>
      </w:r>
      <w:r w:rsidR="00664190">
        <w:rPr>
          <w:rStyle w:val="PathFilenamesChar"/>
          <w:i w:val="0"/>
          <w:color w:val="auto"/>
        </w:rPr>
        <w:t xml:space="preserve"> instead. </w:t>
      </w:r>
      <w:r w:rsidR="00F97A77">
        <w:rPr>
          <w:rStyle w:val="PathFilenamesChar"/>
          <w:i w:val="0"/>
          <w:color w:val="auto"/>
        </w:rPr>
        <w:t>This is required for compatibility with FlowJo.</w:t>
      </w:r>
    </w:p>
    <w:p w14:paraId="5CAA55E7" w14:textId="77777777" w:rsidR="006261E5" w:rsidRDefault="006261E5" w:rsidP="006261E5">
      <w:pPr>
        <w:pStyle w:val="ListParagraph"/>
        <w:tabs>
          <w:tab w:val="left" w:pos="709"/>
          <w:tab w:val="left" w:pos="810"/>
        </w:tabs>
        <w:spacing w:after="120"/>
        <w:ind w:left="677"/>
        <w:contextualSpacing w:val="0"/>
        <w:jc w:val="both"/>
        <w:rPr>
          <w:rStyle w:val="PathFilenamesChar"/>
          <w:i w:val="0"/>
          <w:color w:val="auto"/>
        </w:rPr>
      </w:pPr>
    </w:p>
    <w:p w14:paraId="339544AE" w14:textId="7AFD6D69" w:rsidR="005A356C" w:rsidRDefault="005A356C" w:rsidP="009238DE">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lastRenderedPageBreak/>
        <w:t xml:space="preserve">The </w:t>
      </w:r>
      <w:r w:rsidRPr="005A356C">
        <w:rPr>
          <w:rStyle w:val="CommentChar"/>
        </w:rPr>
        <w:t>Testdata_Objects</w:t>
      </w:r>
      <w:r w:rsidR="00EA4EAF">
        <w:rPr>
          <w:rStyle w:val="CommentChar"/>
        </w:rPr>
        <w:t>.fcs</w:t>
      </w:r>
      <w:r>
        <w:rPr>
          <w:rFonts w:cs="Times New Roman"/>
        </w:rPr>
        <w:t xml:space="preserve"> </w:t>
      </w:r>
      <w:r w:rsidR="002470FA">
        <w:rPr>
          <w:rFonts w:cs="Times New Roman"/>
        </w:rPr>
        <w:t xml:space="preserve">sample </w:t>
      </w:r>
      <w:r>
        <w:rPr>
          <w:rFonts w:cs="Times New Roman"/>
        </w:rPr>
        <w:t xml:space="preserve">should show up in the </w:t>
      </w:r>
      <w:r w:rsidRPr="005A356C">
        <w:rPr>
          <w:rStyle w:val="ProgramNameChar"/>
        </w:rPr>
        <w:t>FlowJo</w:t>
      </w:r>
      <w:r>
        <w:rPr>
          <w:rFonts w:cs="Times New Roman"/>
        </w:rPr>
        <w:t xml:space="preserve"> workspace. Double-click </w:t>
      </w:r>
      <w:r w:rsidR="002470FA">
        <w:rPr>
          <w:rFonts w:cs="Times New Roman"/>
        </w:rPr>
        <w:t xml:space="preserve">on </w:t>
      </w:r>
      <w:r>
        <w:rPr>
          <w:rFonts w:cs="Times New Roman"/>
        </w:rPr>
        <w:t xml:space="preserve">the </w:t>
      </w:r>
      <w:r w:rsidR="002470FA">
        <w:rPr>
          <w:rFonts w:cs="Times New Roman"/>
        </w:rPr>
        <w:t>sample filename</w:t>
      </w:r>
      <w:r>
        <w:rPr>
          <w:rFonts w:cs="Times New Roman"/>
        </w:rPr>
        <w:t>, and the following window should show up.</w:t>
      </w:r>
    </w:p>
    <w:p w14:paraId="747DF1E5" w14:textId="3F735474" w:rsidR="004C75E1" w:rsidRDefault="004C75E1" w:rsidP="009238DE">
      <w:pPr>
        <w:pStyle w:val="ListParagraph"/>
        <w:tabs>
          <w:tab w:val="left" w:pos="677"/>
        </w:tabs>
        <w:ind w:left="677"/>
        <w:contextualSpacing w:val="0"/>
        <w:jc w:val="both"/>
        <w:rPr>
          <w:rFonts w:cs="Times New Roman"/>
        </w:rPr>
      </w:pPr>
      <w:r>
        <w:rPr>
          <w:noProof/>
          <w:lang w:val="en-US" w:eastAsia="en-US"/>
        </w:rPr>
        <w:drawing>
          <wp:inline distT="0" distB="0" distL="0" distR="0" wp14:anchorId="0B69C1B6" wp14:editId="1528B1F4">
            <wp:extent cx="3226004" cy="5316969"/>
            <wp:effectExtent l="19050" t="19050" r="1270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252302" cy="5360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F3CC1F" w14:textId="7B5F6F1A" w:rsidR="004C75E1" w:rsidRDefault="005E3170" w:rsidP="002E4ED2">
      <w:pPr>
        <w:pStyle w:val="Caption"/>
        <w:spacing w:after="120"/>
        <w:ind w:left="677"/>
        <w:rPr>
          <w:rStyle w:val="PathFilenamesChar"/>
          <w:b w:val="0"/>
          <w:bCs w:val="0"/>
          <w:i w:val="0"/>
          <w:color w:val="auto"/>
          <w:sz w:val="24"/>
          <w:szCs w:val="24"/>
        </w:rPr>
      </w:pPr>
      <w:r w:rsidRPr="001E6AE9">
        <w:t>FlowJo</w:t>
      </w:r>
      <w:r>
        <w:t xml:space="preserve"> window of the </w:t>
      </w:r>
      <w:r w:rsidRPr="001E6AE9">
        <w:t>Testdata_Objects.fcs</w:t>
      </w:r>
      <w:r>
        <w:t xml:space="preserve"> sample</w:t>
      </w:r>
    </w:p>
    <w:p w14:paraId="7DEA770F" w14:textId="77777777" w:rsidR="004C75E1" w:rsidRPr="002D001E" w:rsidRDefault="004C75E1" w:rsidP="0031784B">
      <w:pPr>
        <w:pStyle w:val="ListParagraph"/>
        <w:tabs>
          <w:tab w:val="left" w:pos="1260"/>
        </w:tabs>
        <w:spacing w:after="120"/>
        <w:ind w:left="677"/>
        <w:contextualSpacing w:val="0"/>
        <w:jc w:val="both"/>
        <w:rPr>
          <w:rFonts w:cs="Times New Roman"/>
        </w:rPr>
      </w:pPr>
    </w:p>
    <w:p w14:paraId="3F507ED1" w14:textId="3EBD3094" w:rsidR="00E56EB3" w:rsidRDefault="005A356C" w:rsidP="002E4ED2">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t xml:space="preserve">Set the X-axis as </w:t>
      </w:r>
      <w:r w:rsidR="00F1089D" w:rsidRPr="00C875E0">
        <w:rPr>
          <w:rStyle w:val="ButtonsChar"/>
        </w:rPr>
        <w:t>Intensity Median Ch=5</w:t>
      </w:r>
      <w:r w:rsidR="00F1089D">
        <w:rPr>
          <w:rFonts w:cs="Times New Roman"/>
        </w:rPr>
        <w:t>, an</w:t>
      </w:r>
      <w:r w:rsidR="00C875E0">
        <w:rPr>
          <w:rFonts w:cs="Times New Roman"/>
        </w:rPr>
        <w:t xml:space="preserve">d the Y-axis as </w:t>
      </w:r>
      <w:r w:rsidR="00C875E0" w:rsidRPr="00C875E0">
        <w:rPr>
          <w:rStyle w:val="ButtonsChar"/>
        </w:rPr>
        <w:t>H</w:t>
      </w:r>
      <w:r w:rsidR="00F1089D" w:rsidRPr="00C875E0">
        <w:rPr>
          <w:rStyle w:val="ButtonsChar"/>
        </w:rPr>
        <w:t>istogram</w:t>
      </w:r>
      <w:r w:rsidR="00F1089D">
        <w:rPr>
          <w:rFonts w:cs="Times New Roman"/>
        </w:rPr>
        <w:t>. Click the “</w:t>
      </w:r>
      <w:r w:rsidR="00F1089D" w:rsidRPr="000D0167">
        <w:rPr>
          <w:rStyle w:val="ButtonsChar"/>
        </w:rPr>
        <w:t>T</w:t>
      </w:r>
      <w:r w:rsidR="00F1089D">
        <w:rPr>
          <w:rFonts w:cs="Times New Roman"/>
        </w:rPr>
        <w:t>”</w:t>
      </w:r>
      <w:r w:rsidR="005A293B">
        <w:rPr>
          <w:rFonts w:cs="Times New Roman"/>
        </w:rPr>
        <w:t xml:space="preserve"> </w:t>
      </w:r>
      <w:r w:rsidR="00F1089D">
        <w:rPr>
          <w:rFonts w:cs="Times New Roman"/>
        </w:rPr>
        <w:t xml:space="preserve">button and </w:t>
      </w:r>
      <w:r w:rsidR="004B2A84">
        <w:rPr>
          <w:rFonts w:cs="Times New Roman"/>
        </w:rPr>
        <w:t xml:space="preserve">select </w:t>
      </w:r>
      <w:r w:rsidR="004B2A84" w:rsidRPr="00C875E0">
        <w:rPr>
          <w:rStyle w:val="ButtonsChar"/>
        </w:rPr>
        <w:t>Customise Axis</w:t>
      </w:r>
      <w:r w:rsidR="004B2A84">
        <w:rPr>
          <w:rFonts w:cs="Times New Roman"/>
        </w:rPr>
        <w:t xml:space="preserve"> from the drop-down menu. </w:t>
      </w:r>
    </w:p>
    <w:p w14:paraId="4C5DD1B0" w14:textId="77777777" w:rsidR="00E56EB3" w:rsidRPr="003830A4" w:rsidRDefault="00E56EB3" w:rsidP="00E56EB3">
      <w:pPr>
        <w:pStyle w:val="CriticalStep"/>
        <w:ind w:left="680"/>
      </w:pPr>
      <w:r>
        <w:t>□Explanatory note</w:t>
      </w:r>
    </w:p>
    <w:p w14:paraId="2B9A8AB2" w14:textId="67910E0F" w:rsidR="005A293B" w:rsidRPr="00E56EB3" w:rsidRDefault="00E56EB3" w:rsidP="002E4ED2">
      <w:pPr>
        <w:pStyle w:val="ListParagraph"/>
        <w:tabs>
          <w:tab w:val="left" w:pos="709"/>
          <w:tab w:val="left" w:pos="810"/>
        </w:tabs>
        <w:spacing w:after="120"/>
        <w:ind w:left="677"/>
        <w:contextualSpacing w:val="0"/>
        <w:jc w:val="both"/>
        <w:rPr>
          <w:rFonts w:cs="Times New Roman"/>
        </w:rPr>
      </w:pPr>
      <w:r w:rsidRPr="002A7020">
        <w:rPr>
          <w:rStyle w:val="CommentChar"/>
        </w:rPr>
        <w:t>Intensity Median Ch=5</w:t>
      </w:r>
      <w:r w:rsidRPr="00E56EB3">
        <w:rPr>
          <w:rFonts w:cs="Times New Roman"/>
        </w:rPr>
        <w:t xml:space="preserve"> is the </w:t>
      </w:r>
      <w:r>
        <w:rPr>
          <w:rFonts w:cs="Times New Roman"/>
        </w:rPr>
        <w:t>intensity median of the saturation channel. In general, the median value is a more accurate reflection of the actual value as compared to the mean value a</w:t>
      </w:r>
      <w:r w:rsidR="00287354">
        <w:rPr>
          <w:rFonts w:cs="Times New Roman"/>
        </w:rPr>
        <w:t>s there may be some pixels with</w:t>
      </w:r>
      <w:r>
        <w:rPr>
          <w:rFonts w:cs="Times New Roman"/>
        </w:rPr>
        <w:t xml:space="preserve"> a high value, which may skew the actual mean value.</w:t>
      </w:r>
    </w:p>
    <w:p w14:paraId="708AED29" w14:textId="77777777" w:rsidR="00C875E0" w:rsidRDefault="00C875E0" w:rsidP="002E4ED2">
      <w:pPr>
        <w:pStyle w:val="ListParagraph"/>
        <w:keepNext/>
        <w:tabs>
          <w:tab w:val="left" w:pos="709"/>
          <w:tab w:val="left" w:pos="810"/>
        </w:tabs>
        <w:ind w:left="677"/>
        <w:contextualSpacing w:val="0"/>
        <w:jc w:val="both"/>
      </w:pPr>
      <w:r>
        <w:rPr>
          <w:noProof/>
          <w:lang w:val="en-US" w:eastAsia="en-US"/>
        </w:rPr>
        <w:lastRenderedPageBreak/>
        <w:drawing>
          <wp:inline distT="0" distB="0" distL="0" distR="0" wp14:anchorId="504E92D6" wp14:editId="5EE5AD07">
            <wp:extent cx="4305300" cy="4600212"/>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4305493" cy="4600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C24A40" w14:textId="4B2EC61B" w:rsidR="00570CC8" w:rsidRDefault="00570CC8" w:rsidP="00C875E0">
      <w:pPr>
        <w:pStyle w:val="Caption"/>
        <w:ind w:firstLine="680"/>
        <w:jc w:val="both"/>
      </w:pPr>
      <w:r>
        <w:t>S</w:t>
      </w:r>
      <w:r w:rsidR="00C875E0">
        <w:t>etting</w:t>
      </w:r>
      <w:r>
        <w:t xml:space="preserve"> display type and range of the axes scales in </w:t>
      </w:r>
      <w:r w:rsidRPr="00945D2B">
        <w:t>FlowJo</w:t>
      </w:r>
    </w:p>
    <w:p w14:paraId="7100BAFB" w14:textId="77777777" w:rsidR="00570CC8" w:rsidRPr="002D001E" w:rsidRDefault="00570CC8" w:rsidP="00570CC8">
      <w:pPr>
        <w:pStyle w:val="ListParagraph"/>
        <w:tabs>
          <w:tab w:val="left" w:pos="1260"/>
        </w:tabs>
        <w:spacing w:after="120"/>
        <w:ind w:left="677"/>
        <w:contextualSpacing w:val="0"/>
        <w:jc w:val="both"/>
        <w:rPr>
          <w:rFonts w:cs="Times New Roman"/>
        </w:rPr>
      </w:pPr>
    </w:p>
    <w:p w14:paraId="30B47D49" w14:textId="23CC760A" w:rsidR="00C875E0" w:rsidRDefault="00C875E0" w:rsidP="0070323F">
      <w:pPr>
        <w:pStyle w:val="ListParagraph"/>
        <w:numPr>
          <w:ilvl w:val="0"/>
          <w:numId w:val="2"/>
        </w:numPr>
        <w:tabs>
          <w:tab w:val="left" w:pos="709"/>
          <w:tab w:val="left" w:pos="810"/>
        </w:tabs>
        <w:jc w:val="both"/>
        <w:rPr>
          <w:rFonts w:cs="Times New Roman"/>
        </w:rPr>
      </w:pPr>
      <w:r>
        <w:rPr>
          <w:rFonts w:cs="Times New Roman"/>
        </w:rPr>
        <w:t xml:space="preserve">The </w:t>
      </w:r>
      <w:r w:rsidR="00CE353E" w:rsidRPr="009238DE">
        <w:rPr>
          <w:rStyle w:val="CommentChar"/>
        </w:rPr>
        <w:t>S</w:t>
      </w:r>
      <w:r w:rsidRPr="009238DE">
        <w:rPr>
          <w:rStyle w:val="CommentChar"/>
        </w:rPr>
        <w:t>cale</w:t>
      </w:r>
      <w:r>
        <w:rPr>
          <w:rFonts w:cs="Times New Roman"/>
        </w:rPr>
        <w:t xml:space="preserve"> should be set as </w:t>
      </w:r>
      <w:r w:rsidR="00CE353E" w:rsidRPr="009238DE">
        <w:rPr>
          <w:rStyle w:val="ButtonsChar"/>
        </w:rPr>
        <w:t>L</w:t>
      </w:r>
      <w:r w:rsidRPr="009238DE">
        <w:rPr>
          <w:rStyle w:val="ButtonsChar"/>
        </w:rPr>
        <w:t>inear</w:t>
      </w:r>
      <w:r>
        <w:rPr>
          <w:rFonts w:cs="Times New Roman"/>
        </w:rPr>
        <w:t xml:space="preserve">, the </w:t>
      </w:r>
      <w:r w:rsidR="00413D9F" w:rsidRPr="009238DE">
        <w:rPr>
          <w:rStyle w:val="CommentChar"/>
        </w:rPr>
        <w:t>Min</w:t>
      </w:r>
      <w:r w:rsidR="00413D9F">
        <w:rPr>
          <w:rFonts w:cs="Times New Roman"/>
        </w:rPr>
        <w:t xml:space="preserve"> </w:t>
      </w:r>
      <w:r>
        <w:rPr>
          <w:rFonts w:cs="Times New Roman"/>
        </w:rPr>
        <w:t xml:space="preserve">value as </w:t>
      </w:r>
      <w:r w:rsidRPr="009238DE">
        <w:rPr>
          <w:rStyle w:val="IntegerChar"/>
        </w:rPr>
        <w:t>0</w:t>
      </w:r>
      <w:r>
        <w:rPr>
          <w:rFonts w:cs="Times New Roman"/>
        </w:rPr>
        <w:t xml:space="preserve">, and the </w:t>
      </w:r>
      <w:r w:rsidR="00413D9F" w:rsidRPr="009238DE">
        <w:rPr>
          <w:rStyle w:val="CommentChar"/>
        </w:rPr>
        <w:t>Max</w:t>
      </w:r>
      <w:r w:rsidR="00413D9F">
        <w:rPr>
          <w:rFonts w:cs="Times New Roman"/>
        </w:rPr>
        <w:t xml:space="preserve"> </w:t>
      </w:r>
      <w:r>
        <w:rPr>
          <w:rFonts w:cs="Times New Roman"/>
        </w:rPr>
        <w:t xml:space="preserve">value as </w:t>
      </w:r>
      <w:r w:rsidRPr="009238DE">
        <w:rPr>
          <w:rStyle w:val="IntegerChar"/>
        </w:rPr>
        <w:t>6500</w:t>
      </w:r>
      <w:r>
        <w:rPr>
          <w:rFonts w:cs="Times New Roman"/>
        </w:rPr>
        <w:t xml:space="preserve">. Click </w:t>
      </w:r>
      <w:r w:rsidRPr="001869CA">
        <w:rPr>
          <w:rStyle w:val="ButtonsChar"/>
        </w:rPr>
        <w:t>Apply</w:t>
      </w:r>
      <w:r>
        <w:rPr>
          <w:rFonts w:cs="Times New Roman"/>
        </w:rPr>
        <w:t>.</w:t>
      </w:r>
    </w:p>
    <w:p w14:paraId="59777EEC" w14:textId="77777777" w:rsidR="00C875E0" w:rsidRDefault="00C875E0" w:rsidP="00C875E0">
      <w:pPr>
        <w:pStyle w:val="ListParagraph"/>
        <w:tabs>
          <w:tab w:val="left" w:pos="709"/>
          <w:tab w:val="left" w:pos="810"/>
        </w:tabs>
        <w:ind w:left="680"/>
        <w:jc w:val="both"/>
        <w:rPr>
          <w:rFonts w:cs="Times New Roman"/>
        </w:rPr>
      </w:pPr>
    </w:p>
    <w:p w14:paraId="6655BB3B" w14:textId="75D92470" w:rsidR="005A293B" w:rsidRDefault="005A293B" w:rsidP="009238DE">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t xml:space="preserve">Use the </w:t>
      </w:r>
      <w:r w:rsidRPr="002A7020">
        <w:rPr>
          <w:rStyle w:val="ButtonsChar"/>
        </w:rPr>
        <w:t>Range</w:t>
      </w:r>
      <w:r>
        <w:rPr>
          <w:rFonts w:cs="Times New Roman"/>
        </w:rPr>
        <w:t xml:space="preserve"> </w:t>
      </w:r>
      <w:r w:rsidR="00A2070B">
        <w:rPr>
          <w:rFonts w:cs="Times New Roman"/>
        </w:rPr>
        <w:t xml:space="preserve">gating </w:t>
      </w:r>
      <w:r>
        <w:rPr>
          <w:rFonts w:cs="Times New Roman"/>
        </w:rPr>
        <w:t>button (beside the arrow icon</w:t>
      </w:r>
      <w:r w:rsidR="00A2070B">
        <w:rPr>
          <w:rFonts w:cs="Times New Roman"/>
        </w:rPr>
        <w:t xml:space="preserve"> on the top left corner</w:t>
      </w:r>
      <w:r>
        <w:rPr>
          <w:rFonts w:cs="Times New Roman"/>
        </w:rPr>
        <w:t>) to set the minimum and maximum limits of the gate</w:t>
      </w:r>
      <w:r w:rsidR="00390070">
        <w:rPr>
          <w:rFonts w:cs="Times New Roman"/>
        </w:rPr>
        <w:t xml:space="preserve"> as shown</w:t>
      </w:r>
      <w:r>
        <w:rPr>
          <w:rFonts w:cs="Times New Roman"/>
        </w:rPr>
        <w:t xml:space="preserve">. You should </w:t>
      </w:r>
      <w:r w:rsidR="00C12AAA">
        <w:rPr>
          <w:rFonts w:cs="Times New Roman"/>
        </w:rPr>
        <w:t xml:space="preserve">now </w:t>
      </w:r>
      <w:r>
        <w:rPr>
          <w:rFonts w:cs="Times New Roman"/>
        </w:rPr>
        <w:t xml:space="preserve">obtain a gate for the triple positive </w:t>
      </w:r>
      <w:r w:rsidR="00C12AAA">
        <w:rPr>
          <w:rFonts w:cs="Times New Roman"/>
        </w:rPr>
        <w:t>cells.</w:t>
      </w:r>
      <w:r w:rsidR="002A7020">
        <w:rPr>
          <w:rFonts w:cs="Times New Roman"/>
        </w:rPr>
        <w:t xml:space="preserve"> Label the population as </w:t>
      </w:r>
      <w:r w:rsidR="002A7020" w:rsidRPr="009238DE">
        <w:rPr>
          <w:rStyle w:val="StringChar"/>
        </w:rPr>
        <w:t>“</w:t>
      </w:r>
      <w:r w:rsidR="00D1134F" w:rsidRPr="009238DE">
        <w:rPr>
          <w:rStyle w:val="StringChar"/>
        </w:rPr>
        <w:t>W</w:t>
      </w:r>
      <w:r w:rsidR="002A7020" w:rsidRPr="009238DE">
        <w:rPr>
          <w:rStyle w:val="StringChar"/>
        </w:rPr>
        <w:t>hite”</w:t>
      </w:r>
      <w:r w:rsidR="002A7020">
        <w:rPr>
          <w:rFonts w:cs="Times New Roman"/>
        </w:rPr>
        <w:t>.</w:t>
      </w:r>
    </w:p>
    <w:p w14:paraId="2CE1DFF1" w14:textId="40882DD9" w:rsidR="003F4E5D" w:rsidRDefault="003F4E5D" w:rsidP="002E4ED2">
      <w:pPr>
        <w:pStyle w:val="ListParagraph"/>
        <w:tabs>
          <w:tab w:val="left" w:pos="709"/>
          <w:tab w:val="left" w:pos="810"/>
        </w:tabs>
        <w:ind w:left="677"/>
        <w:contextualSpacing w:val="0"/>
        <w:jc w:val="both"/>
        <w:rPr>
          <w:rFonts w:cs="Times New Roman"/>
        </w:rPr>
      </w:pPr>
      <w:r>
        <w:rPr>
          <w:noProof/>
          <w:lang w:val="en-US" w:eastAsia="en-US"/>
        </w:rPr>
        <w:lastRenderedPageBreak/>
        <w:drawing>
          <wp:inline distT="0" distB="0" distL="0" distR="0" wp14:anchorId="3B77017A" wp14:editId="2C2BC454">
            <wp:extent cx="2990850" cy="4902200"/>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2990850" cy="4902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E70ADE" w14:textId="714AFBCA" w:rsidR="000A43C0" w:rsidRDefault="000A43C0" w:rsidP="000A43C0">
      <w:pPr>
        <w:pStyle w:val="Caption"/>
        <w:ind w:firstLine="680"/>
        <w:jc w:val="both"/>
      </w:pPr>
      <w:r>
        <w:t>Histogram gating of the triple positive (‘White’) population</w:t>
      </w:r>
    </w:p>
    <w:p w14:paraId="1598957B" w14:textId="77777777" w:rsidR="000A43C0" w:rsidRPr="002D001E" w:rsidRDefault="000A43C0" w:rsidP="000A43C0">
      <w:pPr>
        <w:pStyle w:val="ListParagraph"/>
        <w:tabs>
          <w:tab w:val="left" w:pos="1260"/>
        </w:tabs>
        <w:spacing w:after="120"/>
        <w:ind w:left="677"/>
        <w:contextualSpacing w:val="0"/>
        <w:jc w:val="both"/>
        <w:rPr>
          <w:rFonts w:cs="Times New Roman"/>
        </w:rPr>
      </w:pPr>
    </w:p>
    <w:p w14:paraId="4911A59D" w14:textId="0A5E25E7" w:rsidR="001869CA" w:rsidRDefault="001869CA" w:rsidP="009238DE">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t xml:space="preserve">In order to identify the spatial localization of the gated cells, go to the workspace and double click </w:t>
      </w:r>
      <w:r w:rsidR="001A2CAF">
        <w:rPr>
          <w:rFonts w:cs="Times New Roman"/>
        </w:rPr>
        <w:t xml:space="preserve">on </w:t>
      </w:r>
      <w:r>
        <w:rPr>
          <w:rFonts w:cs="Times New Roman"/>
        </w:rPr>
        <w:t xml:space="preserve">the </w:t>
      </w:r>
      <w:r w:rsidRPr="005B1997">
        <w:rPr>
          <w:rStyle w:val="CommentChar"/>
        </w:rPr>
        <w:t>White</w:t>
      </w:r>
      <w:r>
        <w:rPr>
          <w:rFonts w:cs="Times New Roman"/>
        </w:rPr>
        <w:t xml:space="preserve"> population. </w:t>
      </w:r>
    </w:p>
    <w:p w14:paraId="0E0A666E" w14:textId="1802FE25" w:rsidR="00A25467" w:rsidRDefault="00A25467" w:rsidP="005B1997">
      <w:pPr>
        <w:pStyle w:val="ListParagraph"/>
        <w:tabs>
          <w:tab w:val="left" w:pos="709"/>
          <w:tab w:val="left" w:pos="810"/>
        </w:tabs>
        <w:ind w:left="680"/>
        <w:jc w:val="both"/>
        <w:rPr>
          <w:rFonts w:cs="Times New Roman"/>
        </w:rPr>
      </w:pPr>
      <w:r>
        <w:rPr>
          <w:noProof/>
          <w:lang w:val="en-US" w:eastAsia="en-US"/>
        </w:rPr>
        <w:lastRenderedPageBreak/>
        <w:drawing>
          <wp:inline distT="0" distB="0" distL="0" distR="0" wp14:anchorId="45DC95C7" wp14:editId="0FFF35E6">
            <wp:extent cx="5017750" cy="3500284"/>
            <wp:effectExtent l="19050" t="19050" r="1206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5017141" cy="34998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D49E9A" w14:textId="112B74DC" w:rsidR="00A25467" w:rsidRDefault="00E34E01" w:rsidP="002E4ED2">
      <w:pPr>
        <w:pStyle w:val="Caption"/>
        <w:spacing w:after="120"/>
        <w:ind w:firstLine="677"/>
        <w:jc w:val="both"/>
      </w:pPr>
      <w:r>
        <w:t>Selecting the ‘White’ population in the FlowJo workspace</w:t>
      </w:r>
    </w:p>
    <w:p w14:paraId="01D643B4" w14:textId="3D79E3ED" w:rsidR="00E26F81" w:rsidRDefault="00A25467" w:rsidP="00F70B52">
      <w:pPr>
        <w:pStyle w:val="ListParagraph"/>
        <w:tabs>
          <w:tab w:val="left" w:pos="709"/>
          <w:tab w:val="left" w:pos="810"/>
        </w:tabs>
        <w:spacing w:after="120"/>
        <w:ind w:left="677"/>
        <w:contextualSpacing w:val="0"/>
        <w:jc w:val="both"/>
        <w:rPr>
          <w:rFonts w:cs="Times New Roman"/>
        </w:rPr>
      </w:pPr>
      <w:r>
        <w:rPr>
          <w:rFonts w:cs="Times New Roman"/>
        </w:rPr>
        <w:t xml:space="preserve">The </w:t>
      </w:r>
      <w:r w:rsidRPr="001869CA">
        <w:rPr>
          <w:rStyle w:val="ProgramNameChar"/>
        </w:rPr>
        <w:t>FlowJo</w:t>
      </w:r>
      <w:r>
        <w:rPr>
          <w:rFonts w:cs="Times New Roman"/>
        </w:rPr>
        <w:t xml:space="preserve"> window should open, set the </w:t>
      </w:r>
      <w:r w:rsidR="007A68CD">
        <w:rPr>
          <w:rFonts w:cs="Times New Roman"/>
        </w:rPr>
        <w:t>X</w:t>
      </w:r>
      <w:r w:rsidR="00A75AAA">
        <w:rPr>
          <w:rFonts w:cs="Times New Roman"/>
        </w:rPr>
        <w:t>-</w:t>
      </w:r>
      <w:r>
        <w:rPr>
          <w:rFonts w:cs="Times New Roman"/>
        </w:rPr>
        <w:t xml:space="preserve">axis as </w:t>
      </w:r>
      <w:r w:rsidRPr="00863C92">
        <w:rPr>
          <w:rStyle w:val="CommentChar"/>
        </w:rPr>
        <w:t>Pos X</w:t>
      </w:r>
      <w:r>
        <w:rPr>
          <w:rFonts w:cs="Times New Roman"/>
        </w:rPr>
        <w:t xml:space="preserve"> and the </w:t>
      </w:r>
      <w:r w:rsidR="007A68CD">
        <w:rPr>
          <w:rFonts w:cs="Times New Roman"/>
        </w:rPr>
        <w:t>Y</w:t>
      </w:r>
      <w:r w:rsidR="00A75AAA">
        <w:rPr>
          <w:rFonts w:cs="Times New Roman"/>
        </w:rPr>
        <w:t>-</w:t>
      </w:r>
      <w:r>
        <w:rPr>
          <w:rFonts w:cs="Times New Roman"/>
        </w:rPr>
        <w:t xml:space="preserve">axis as </w:t>
      </w:r>
      <w:r w:rsidRPr="00863C92">
        <w:rPr>
          <w:rStyle w:val="CommentChar"/>
        </w:rPr>
        <w:t>Pos Y</w:t>
      </w:r>
      <w:r>
        <w:rPr>
          <w:rFonts w:cs="Times New Roman"/>
        </w:rPr>
        <w:t xml:space="preserve">. As there are very few surfaces, it is difficult to see the individual dots. To overcome this, </w:t>
      </w:r>
      <w:r w:rsidR="005B5A6D">
        <w:rPr>
          <w:rFonts w:cs="Times New Roman"/>
        </w:rPr>
        <w:t xml:space="preserve">click </w:t>
      </w:r>
      <w:r w:rsidR="005B5A6D" w:rsidRPr="00BA77AF">
        <w:rPr>
          <w:rStyle w:val="ButtonsChar"/>
        </w:rPr>
        <w:t>Display</w:t>
      </w:r>
      <w:r w:rsidR="005B5A6D">
        <w:rPr>
          <w:rFonts w:cs="Times New Roman"/>
        </w:rPr>
        <w:t xml:space="preserve"> and select the option for </w:t>
      </w:r>
      <w:r w:rsidR="005B5A6D" w:rsidRPr="00ED6C3A">
        <w:rPr>
          <w:rStyle w:val="ButtonsChar"/>
        </w:rPr>
        <w:t>Draw Large Dots</w:t>
      </w:r>
      <w:r w:rsidR="005B5A6D">
        <w:rPr>
          <w:rFonts w:cs="Times New Roman"/>
        </w:rPr>
        <w:t xml:space="preserve">. </w:t>
      </w:r>
    </w:p>
    <w:p w14:paraId="37D8FF2B" w14:textId="2620D9A3" w:rsidR="008A0DE7" w:rsidRDefault="00EC3BB4" w:rsidP="00A63853">
      <w:pPr>
        <w:pStyle w:val="ListParagraph"/>
        <w:tabs>
          <w:tab w:val="left" w:pos="709"/>
          <w:tab w:val="left" w:pos="810"/>
        </w:tabs>
        <w:ind w:left="677"/>
        <w:contextualSpacing w:val="0"/>
        <w:jc w:val="both"/>
        <w:rPr>
          <w:rFonts w:cs="Times New Roman"/>
        </w:rPr>
      </w:pPr>
      <w:r>
        <w:rPr>
          <w:noProof/>
          <w:lang w:val="en-US" w:eastAsia="en-US"/>
        </w:rPr>
        <w:drawing>
          <wp:inline distT="0" distB="0" distL="0" distR="0" wp14:anchorId="554A1A2E" wp14:editId="03613DC7">
            <wp:extent cx="2481943" cy="4080681"/>
            <wp:effectExtent l="19050" t="19050" r="1397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2484868" cy="40854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5CE396" w14:textId="6E2070F0" w:rsidR="002D403E" w:rsidRDefault="00F70B52" w:rsidP="00A63853">
      <w:pPr>
        <w:pStyle w:val="Caption"/>
        <w:spacing w:after="120"/>
        <w:ind w:firstLine="677"/>
        <w:jc w:val="both"/>
      </w:pPr>
      <w:r>
        <w:t xml:space="preserve">Selection of </w:t>
      </w:r>
      <w:r w:rsidR="00A11E1F">
        <w:t>‘</w:t>
      </w:r>
      <w:r w:rsidRPr="00A11E1F">
        <w:t>Draw Large Dots</w:t>
      </w:r>
      <w:r w:rsidR="00A11E1F">
        <w:t>’</w:t>
      </w:r>
      <w:r w:rsidRPr="00EC3BB4">
        <w:rPr>
          <w:rStyle w:val="CommentChar"/>
        </w:rPr>
        <w:t xml:space="preserve"> </w:t>
      </w:r>
      <w:r>
        <w:t xml:space="preserve">option </w:t>
      </w:r>
      <w:r w:rsidR="001E6383">
        <w:t>in FlowJo</w:t>
      </w:r>
    </w:p>
    <w:p w14:paraId="2009B22A" w14:textId="77777777" w:rsidR="002D403E" w:rsidRPr="00B26BBE" w:rsidRDefault="002D403E" w:rsidP="00A63853">
      <w:pPr>
        <w:pStyle w:val="ListParagraph"/>
        <w:tabs>
          <w:tab w:val="left" w:pos="709"/>
          <w:tab w:val="left" w:pos="810"/>
        </w:tabs>
        <w:spacing w:after="120"/>
        <w:ind w:left="677"/>
        <w:contextualSpacing w:val="0"/>
        <w:jc w:val="both"/>
        <w:rPr>
          <w:rFonts w:cs="Times New Roman"/>
        </w:rPr>
      </w:pPr>
    </w:p>
    <w:p w14:paraId="02A751D0" w14:textId="74065AAD" w:rsidR="0045140D" w:rsidRPr="00F70B52" w:rsidRDefault="00F70B52" w:rsidP="00F70B52">
      <w:pPr>
        <w:pStyle w:val="ListParagraph"/>
        <w:numPr>
          <w:ilvl w:val="0"/>
          <w:numId w:val="2"/>
        </w:numPr>
        <w:tabs>
          <w:tab w:val="left" w:pos="709"/>
          <w:tab w:val="left" w:pos="810"/>
        </w:tabs>
        <w:jc w:val="both"/>
        <w:rPr>
          <w:rFonts w:cs="Times New Roman"/>
        </w:rPr>
      </w:pPr>
      <w:r>
        <w:rPr>
          <w:rFonts w:cs="Times New Roman"/>
        </w:rPr>
        <w:lastRenderedPageBreak/>
        <w:t xml:space="preserve">To export the graph, right click the window and select </w:t>
      </w:r>
      <w:r w:rsidRPr="001869CA">
        <w:rPr>
          <w:rStyle w:val="ButtonsChar"/>
        </w:rPr>
        <w:t>Copy to Layout Editor</w:t>
      </w:r>
      <w:r>
        <w:rPr>
          <w:rFonts w:cs="Times New Roman"/>
        </w:rPr>
        <w:t xml:space="preserve">. </w:t>
      </w:r>
      <w:r w:rsidRPr="00F70B52">
        <w:rPr>
          <w:rFonts w:cs="Times New Roman"/>
        </w:rPr>
        <w:t xml:space="preserve">The </w:t>
      </w:r>
      <w:r w:rsidRPr="00863C92">
        <w:rPr>
          <w:rStyle w:val="CommentChar"/>
        </w:rPr>
        <w:t xml:space="preserve">Layout </w:t>
      </w:r>
      <w:r>
        <w:rPr>
          <w:rStyle w:val="CommentChar"/>
        </w:rPr>
        <w:t>E</w:t>
      </w:r>
      <w:r w:rsidRPr="00863C92">
        <w:rPr>
          <w:rStyle w:val="CommentChar"/>
        </w:rPr>
        <w:t>ditor</w:t>
      </w:r>
      <w:r w:rsidRPr="00F70B52">
        <w:rPr>
          <w:rFonts w:cs="Times New Roman"/>
        </w:rPr>
        <w:t xml:space="preserve"> should pop up. </w:t>
      </w:r>
      <w:r>
        <w:rPr>
          <w:rFonts w:cs="Times New Roman"/>
        </w:rPr>
        <w:t>The</w:t>
      </w:r>
      <w:r w:rsidR="005C570C" w:rsidRPr="00F70B52">
        <w:rPr>
          <w:rFonts w:cs="Times New Roman"/>
        </w:rPr>
        <w:t xml:space="preserve"> following image should be obtained: </w:t>
      </w:r>
    </w:p>
    <w:p w14:paraId="047BF64C" w14:textId="65CF2BF8" w:rsidR="0031784B" w:rsidRDefault="0031784B" w:rsidP="00A63853">
      <w:pPr>
        <w:pStyle w:val="ListParagraph"/>
        <w:tabs>
          <w:tab w:val="left" w:pos="709"/>
          <w:tab w:val="left" w:pos="810"/>
        </w:tabs>
        <w:ind w:left="677"/>
        <w:contextualSpacing w:val="0"/>
        <w:jc w:val="both"/>
        <w:rPr>
          <w:rFonts w:cs="Times New Roman"/>
        </w:rPr>
      </w:pPr>
      <w:r>
        <w:rPr>
          <w:rFonts w:cs="Times New Roman"/>
          <w:noProof/>
          <w:lang w:val="en-US" w:eastAsia="en-US"/>
        </w:rPr>
        <w:drawing>
          <wp:inline distT="0" distB="0" distL="0" distR="0" wp14:anchorId="57D6B00B" wp14:editId="42D542BF">
            <wp:extent cx="3429000" cy="33337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 Layout.png"/>
                    <pic:cNvPicPr/>
                  </pic:nvPicPr>
                  <pic:blipFill rotWithShape="1">
                    <a:blip r:embed="rId44" cstate="print">
                      <a:extLst>
                        <a:ext uri="{28A0092B-C50C-407E-A947-70E740481C1C}">
                          <a14:useLocalDpi xmlns:a14="http://schemas.microsoft.com/office/drawing/2010/main"/>
                        </a:ext>
                      </a:extLst>
                    </a:blip>
                    <a:srcRect b="22907"/>
                    <a:stretch/>
                  </pic:blipFill>
                  <pic:spPr bwMode="auto">
                    <a:xfrm>
                      <a:off x="0" y="0"/>
                      <a:ext cx="3429000" cy="3333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F14591" w14:textId="1AD63837" w:rsidR="0031784B" w:rsidRDefault="00F556A1" w:rsidP="0031784B">
      <w:pPr>
        <w:pStyle w:val="Caption"/>
        <w:spacing w:after="120"/>
        <w:ind w:firstLine="677"/>
        <w:jc w:val="both"/>
      </w:pPr>
      <w:r>
        <w:t xml:space="preserve">Exported spatial localization from Layout Editor </w:t>
      </w:r>
      <w:r w:rsidR="0031784B">
        <w:t xml:space="preserve">in </w:t>
      </w:r>
      <w:r w:rsidR="0031784B" w:rsidRPr="003048B4">
        <w:t>FlowJo</w:t>
      </w:r>
    </w:p>
    <w:p w14:paraId="422413E0" w14:textId="77777777" w:rsidR="005C570C" w:rsidRPr="005C570C" w:rsidRDefault="005C570C" w:rsidP="005B5A6D">
      <w:pPr>
        <w:pStyle w:val="ListParagraph"/>
        <w:spacing w:after="120"/>
        <w:contextualSpacing w:val="0"/>
        <w:rPr>
          <w:rFonts w:cs="Times New Roman"/>
        </w:rPr>
      </w:pPr>
    </w:p>
    <w:p w14:paraId="3D1B06B2" w14:textId="2ADDC380" w:rsidR="002D2C39" w:rsidRPr="003030C8" w:rsidRDefault="009F1410" w:rsidP="00B16CCF">
      <w:pPr>
        <w:pStyle w:val="ListParagraph"/>
        <w:keepNext/>
        <w:numPr>
          <w:ilvl w:val="0"/>
          <w:numId w:val="2"/>
        </w:numPr>
        <w:tabs>
          <w:tab w:val="left" w:pos="709"/>
          <w:tab w:val="left" w:pos="810"/>
          <w:tab w:val="left" w:pos="1276"/>
        </w:tabs>
        <w:spacing w:after="120"/>
        <w:ind w:left="677" w:hanging="562"/>
        <w:contextualSpacing w:val="0"/>
        <w:jc w:val="both"/>
      </w:pPr>
      <w:r w:rsidRPr="009F1410">
        <w:rPr>
          <w:rFonts w:cs="Times New Roman"/>
        </w:rPr>
        <w:lastRenderedPageBreak/>
        <w:t xml:space="preserve">The population can now be exported for backgating. </w:t>
      </w:r>
      <w:r w:rsidR="002D2C39">
        <w:rPr>
          <w:rFonts w:cs="Times New Roman"/>
        </w:rPr>
        <w:t xml:space="preserve">In the </w:t>
      </w:r>
      <w:r w:rsidR="002D2C39" w:rsidRPr="00560FAC">
        <w:rPr>
          <w:rStyle w:val="ProgramNameChar"/>
        </w:rPr>
        <w:t>FlowJo</w:t>
      </w:r>
      <w:r w:rsidR="002D2C39">
        <w:rPr>
          <w:rFonts w:cs="Times New Roman"/>
        </w:rPr>
        <w:t xml:space="preserve"> workspace, right-click the </w:t>
      </w:r>
      <w:r w:rsidR="002D2C39" w:rsidRPr="00BA77AF">
        <w:rPr>
          <w:rStyle w:val="CommentChar"/>
        </w:rPr>
        <w:t>White</w:t>
      </w:r>
      <w:r w:rsidR="002D2C39">
        <w:rPr>
          <w:rFonts w:cs="Times New Roman"/>
        </w:rPr>
        <w:t xml:space="preserve"> population and select </w:t>
      </w:r>
      <w:r w:rsidR="002D2C39" w:rsidRPr="00560FAC">
        <w:rPr>
          <w:rStyle w:val="ButtonsChar"/>
        </w:rPr>
        <w:t>E</w:t>
      </w:r>
      <w:r w:rsidR="00867947">
        <w:rPr>
          <w:rStyle w:val="ButtonsChar"/>
        </w:rPr>
        <w:t>xport/</w:t>
      </w:r>
      <w:r w:rsidR="00D05368">
        <w:rPr>
          <w:rStyle w:val="ButtonsChar"/>
        </w:rPr>
        <w:t>C</w:t>
      </w:r>
      <w:r w:rsidR="00867947">
        <w:rPr>
          <w:rStyle w:val="ButtonsChar"/>
        </w:rPr>
        <w:t>oncatenate P</w:t>
      </w:r>
      <w:r w:rsidR="002D2C39" w:rsidRPr="00560FAC">
        <w:rPr>
          <w:rStyle w:val="ButtonsChar"/>
        </w:rPr>
        <w:t>opulations</w:t>
      </w:r>
      <w:r w:rsidR="002D2C39">
        <w:rPr>
          <w:rFonts w:cs="Times New Roman"/>
        </w:rPr>
        <w:t xml:space="preserve">. The following window should pop up. </w:t>
      </w:r>
    </w:p>
    <w:p w14:paraId="1EFC1DA2" w14:textId="0D1AAEA1" w:rsidR="00B16CCF" w:rsidRDefault="00B16CCF" w:rsidP="00BA77AF">
      <w:pPr>
        <w:pStyle w:val="ListParagraph"/>
        <w:keepNext/>
        <w:tabs>
          <w:tab w:val="left" w:pos="709"/>
          <w:tab w:val="left" w:pos="810"/>
          <w:tab w:val="left" w:pos="1276"/>
        </w:tabs>
        <w:ind w:left="677"/>
        <w:contextualSpacing w:val="0"/>
        <w:jc w:val="both"/>
      </w:pPr>
      <w:r>
        <w:rPr>
          <w:noProof/>
          <w:lang w:val="en-US" w:eastAsia="en-US"/>
        </w:rPr>
        <w:drawing>
          <wp:inline distT="0" distB="0" distL="0" distR="0" wp14:anchorId="1C93D7B7" wp14:editId="4A4A299D">
            <wp:extent cx="5053781" cy="3958381"/>
            <wp:effectExtent l="19050" t="19050" r="13970"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5053781" cy="39583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4A3158" w14:textId="2BAEE6B7" w:rsidR="00B16CCF" w:rsidRDefault="00B16CCF" w:rsidP="00B16CCF">
      <w:pPr>
        <w:pStyle w:val="Caption"/>
        <w:spacing w:after="120"/>
        <w:ind w:firstLine="677"/>
        <w:jc w:val="both"/>
      </w:pPr>
      <w:r w:rsidRPr="00EB2B63">
        <w:t>FlowJo</w:t>
      </w:r>
      <w:r>
        <w:t xml:space="preserve"> export of populations</w:t>
      </w:r>
    </w:p>
    <w:p w14:paraId="6FD5C28F" w14:textId="70BD983F" w:rsidR="00EB2B63" w:rsidRPr="00EB2B63" w:rsidRDefault="00EB2B63" w:rsidP="00EB2B63">
      <w:pPr>
        <w:pStyle w:val="ListParagraph"/>
        <w:tabs>
          <w:tab w:val="left" w:pos="709"/>
          <w:tab w:val="left" w:pos="810"/>
        </w:tabs>
        <w:spacing w:after="120"/>
        <w:ind w:left="677"/>
        <w:contextualSpacing w:val="0"/>
        <w:jc w:val="both"/>
        <w:rPr>
          <w:rFonts w:cs="Times New Roman"/>
        </w:rPr>
      </w:pPr>
      <w:r>
        <w:t xml:space="preserve">Use the settings as shown above. </w:t>
      </w:r>
      <w:r w:rsidRPr="009F1410">
        <w:rPr>
          <w:rFonts w:cs="Times New Roman"/>
        </w:rPr>
        <w:t xml:space="preserve">Take note that the </w:t>
      </w:r>
      <w:r w:rsidRPr="00691103">
        <w:rPr>
          <w:rStyle w:val="CommentChar"/>
        </w:rPr>
        <w:t>Format</w:t>
      </w:r>
      <w:r w:rsidRPr="009F1410">
        <w:rPr>
          <w:rFonts w:cs="Times New Roman"/>
        </w:rPr>
        <w:t xml:space="preserve"> used should be </w:t>
      </w:r>
      <w:r w:rsidRPr="00BA77AF">
        <w:rPr>
          <w:rStyle w:val="ButtonsChar"/>
        </w:rPr>
        <w:t>CSV-Scale values</w:t>
      </w:r>
      <w:r w:rsidRPr="009F1410">
        <w:rPr>
          <w:rFonts w:cs="Times New Roman"/>
        </w:rPr>
        <w:t xml:space="preserve"> so that the ID of the surface objects are not modified by </w:t>
      </w:r>
      <w:r w:rsidRPr="00891081">
        <w:rPr>
          <w:rStyle w:val="ProgramNameChar"/>
        </w:rPr>
        <w:t>FlowJo</w:t>
      </w:r>
      <w:r w:rsidRPr="009F1410">
        <w:rPr>
          <w:rFonts w:cs="Times New Roman"/>
        </w:rPr>
        <w:t>. S</w:t>
      </w:r>
      <w:r>
        <w:rPr>
          <w:rFonts w:cs="Times New Roman"/>
        </w:rPr>
        <w:t xml:space="preserve">et the </w:t>
      </w:r>
      <w:r w:rsidRPr="0018188E">
        <w:rPr>
          <w:rStyle w:val="CommentChar"/>
        </w:rPr>
        <w:t>Destination</w:t>
      </w:r>
      <w:r>
        <w:rPr>
          <w:rFonts w:cs="Times New Roman"/>
        </w:rPr>
        <w:t xml:space="preserve"> as</w:t>
      </w:r>
      <w:r w:rsidRPr="009F1410">
        <w:rPr>
          <w:rFonts w:cs="Times New Roman"/>
        </w:rPr>
        <w:t xml:space="preserve"> </w:t>
      </w:r>
      <w:r w:rsidRPr="00FF7A15">
        <w:rPr>
          <w:rStyle w:val="PathFilenamesChar"/>
        </w:rPr>
        <w:t>C:\Users\Lenovo\Desktop\Data\</w:t>
      </w:r>
      <w:r>
        <w:rPr>
          <w:rStyle w:val="PathFilenamesChar"/>
        </w:rPr>
        <w:t>Population</w:t>
      </w:r>
      <w:r w:rsidRPr="009F1410">
        <w:rPr>
          <w:rStyle w:val="PathFilenamesChar"/>
          <w:i w:val="0"/>
          <w:color w:val="auto"/>
        </w:rPr>
        <w:t xml:space="preserve">. </w:t>
      </w:r>
      <w:r>
        <w:rPr>
          <w:rStyle w:val="PathFilenamesChar"/>
          <w:i w:val="0"/>
          <w:color w:val="auto"/>
        </w:rPr>
        <w:t xml:space="preserve">Click </w:t>
      </w:r>
      <w:r w:rsidRPr="0018188E">
        <w:rPr>
          <w:rStyle w:val="ButtonsChar"/>
        </w:rPr>
        <w:t>Export</w:t>
      </w:r>
      <w:r>
        <w:rPr>
          <w:rStyle w:val="PathFilenamesChar"/>
          <w:i w:val="0"/>
          <w:color w:val="auto"/>
        </w:rPr>
        <w:t>.</w:t>
      </w:r>
    </w:p>
    <w:p w14:paraId="6027B495" w14:textId="77777777" w:rsidR="00767CC8" w:rsidRPr="00CA2C55" w:rsidRDefault="00767CC8" w:rsidP="00767CC8">
      <w:pPr>
        <w:pStyle w:val="CriticalStep"/>
      </w:pPr>
      <w:r w:rsidRPr="00CA2C55">
        <w:t>▲Critical step</w:t>
      </w:r>
    </w:p>
    <w:p w14:paraId="1BB085AF" w14:textId="593D1B75" w:rsidR="002F18FA" w:rsidRDefault="00767CC8" w:rsidP="00BA77AF">
      <w:pPr>
        <w:ind w:left="677"/>
        <w:rPr>
          <w:rStyle w:val="PathFilenamesChar"/>
          <w:rFonts w:cstheme="minorBidi"/>
          <w:i w:val="0"/>
          <w:color w:val="auto"/>
        </w:rPr>
      </w:pPr>
      <w:r>
        <w:rPr>
          <w:rStyle w:val="PathFilenamesChar"/>
          <w:rFonts w:cstheme="minorBidi"/>
          <w:i w:val="0"/>
          <w:color w:val="auto"/>
        </w:rPr>
        <w:t xml:space="preserve">Do not choose </w:t>
      </w:r>
      <w:r w:rsidRPr="00BA77AF">
        <w:rPr>
          <w:rStyle w:val="ButtonsChar"/>
        </w:rPr>
        <w:t>CSV-Channel values</w:t>
      </w:r>
      <w:r>
        <w:rPr>
          <w:rStyle w:val="PathFilenamesChar"/>
          <w:rFonts w:cstheme="minorBidi"/>
          <w:i w:val="0"/>
          <w:color w:val="auto"/>
        </w:rPr>
        <w:t xml:space="preserve">, as the numbers within each channel will be </w:t>
      </w:r>
      <w:r w:rsidR="00F06651">
        <w:rPr>
          <w:rStyle w:val="PathFilenamesChar"/>
          <w:rFonts w:cstheme="minorBidi"/>
          <w:i w:val="0"/>
          <w:color w:val="auto"/>
        </w:rPr>
        <w:t>scaled</w:t>
      </w:r>
      <w:r>
        <w:rPr>
          <w:rStyle w:val="PathFilenamesChar"/>
          <w:rFonts w:cstheme="minorBidi"/>
          <w:i w:val="0"/>
          <w:color w:val="auto"/>
        </w:rPr>
        <w:t xml:space="preserve"> by </w:t>
      </w:r>
      <w:r w:rsidRPr="00BA77AF">
        <w:rPr>
          <w:rStyle w:val="ProgramNameChar"/>
        </w:rPr>
        <w:t>FlowJo</w:t>
      </w:r>
      <w:r w:rsidR="003F2F5E">
        <w:rPr>
          <w:rStyle w:val="PathFilenamesChar"/>
          <w:rFonts w:cstheme="minorBidi"/>
          <w:i w:val="0"/>
          <w:color w:val="auto"/>
        </w:rPr>
        <w:t xml:space="preserve"> and thus become changed.</w:t>
      </w:r>
      <w:r>
        <w:rPr>
          <w:rStyle w:val="PathFilenamesChar"/>
          <w:rFonts w:cstheme="minorBidi"/>
          <w:i w:val="0"/>
          <w:color w:val="auto"/>
        </w:rPr>
        <w:t xml:space="preserve"> </w:t>
      </w:r>
      <w:r w:rsidR="00801432">
        <w:rPr>
          <w:rStyle w:val="PathFilenamesChar"/>
          <w:rFonts w:cstheme="minorBidi"/>
          <w:i w:val="0"/>
          <w:color w:val="auto"/>
        </w:rPr>
        <w:t>Theoretically</w:t>
      </w:r>
      <w:r w:rsidR="002A7DAC">
        <w:rPr>
          <w:rStyle w:val="PathFilenamesChar"/>
          <w:rFonts w:cstheme="minorBidi"/>
          <w:i w:val="0"/>
          <w:color w:val="auto"/>
        </w:rPr>
        <w:t>,</w:t>
      </w:r>
      <w:r w:rsidR="008F2EE3">
        <w:rPr>
          <w:rStyle w:val="PathFilenamesChar"/>
          <w:rFonts w:cstheme="minorBidi"/>
          <w:i w:val="0"/>
          <w:color w:val="auto"/>
        </w:rPr>
        <w:t xml:space="preserve"> this scaling function should only happen </w:t>
      </w:r>
      <w:r w:rsidR="00F06651">
        <w:rPr>
          <w:rStyle w:val="PathFilenamesChar"/>
          <w:rFonts w:cstheme="minorBidi"/>
          <w:i w:val="0"/>
          <w:color w:val="auto"/>
        </w:rPr>
        <w:t xml:space="preserve">when the export format of </w:t>
      </w:r>
      <w:r w:rsidR="008F2EE3" w:rsidRPr="00BA77AF">
        <w:rPr>
          <w:rStyle w:val="ButtonsChar"/>
        </w:rPr>
        <w:t xml:space="preserve">CSV-Scale </w:t>
      </w:r>
      <w:r w:rsidR="00801432" w:rsidRPr="00E729A7">
        <w:rPr>
          <w:rStyle w:val="ButtonsChar"/>
        </w:rPr>
        <w:t>values</w:t>
      </w:r>
      <w:r w:rsidR="00F06651">
        <w:rPr>
          <w:rStyle w:val="PathFilenamesChar"/>
          <w:rFonts w:cstheme="minorBidi"/>
          <w:i w:val="0"/>
          <w:color w:val="auto"/>
        </w:rPr>
        <w:t xml:space="preserve"> is chosen</w:t>
      </w:r>
      <w:r w:rsidR="00801432">
        <w:rPr>
          <w:rStyle w:val="PathFilenamesChar"/>
          <w:rFonts w:cstheme="minorBidi"/>
          <w:i w:val="0"/>
          <w:color w:val="auto"/>
        </w:rPr>
        <w:t xml:space="preserve">, but </w:t>
      </w:r>
      <w:r w:rsidR="000F2153">
        <w:rPr>
          <w:rStyle w:val="PathFilenamesChar"/>
          <w:rFonts w:cstheme="minorBidi"/>
          <w:i w:val="0"/>
          <w:color w:val="auto"/>
        </w:rPr>
        <w:t xml:space="preserve">the scaling function has been swapped in this version of </w:t>
      </w:r>
      <w:r w:rsidR="000F2153" w:rsidRPr="00BA77AF">
        <w:rPr>
          <w:rStyle w:val="ProgramNameChar"/>
        </w:rPr>
        <w:t>FlowJo</w:t>
      </w:r>
      <w:r w:rsidR="001841EF">
        <w:rPr>
          <w:rStyle w:val="PathFilenamesChar"/>
          <w:rFonts w:cstheme="minorBidi"/>
          <w:i w:val="0"/>
          <w:color w:val="auto"/>
        </w:rPr>
        <w:t>.</w:t>
      </w:r>
      <w:r w:rsidR="0083628C">
        <w:rPr>
          <w:rStyle w:val="PathFilenamesChar"/>
          <w:rFonts w:cstheme="minorBidi"/>
          <w:i w:val="0"/>
          <w:color w:val="auto"/>
        </w:rPr>
        <w:t xml:space="preserve"> </w:t>
      </w:r>
      <w:r w:rsidR="001841EF">
        <w:rPr>
          <w:rStyle w:val="PathFilenamesChar"/>
          <w:rFonts w:cstheme="minorBidi"/>
          <w:i w:val="0"/>
          <w:color w:val="auto"/>
        </w:rPr>
        <w:t>T</w:t>
      </w:r>
      <w:r w:rsidRPr="00BB40CC">
        <w:rPr>
          <w:rStyle w:val="PathFilenamesChar"/>
          <w:rFonts w:cstheme="minorBidi"/>
          <w:i w:val="0"/>
          <w:color w:val="auto"/>
        </w:rPr>
        <w:t>his is a bug that has yet to be rectified by the software manufacturer</w:t>
      </w:r>
      <w:r w:rsidR="003F2F5E">
        <w:rPr>
          <w:rStyle w:val="PathFilenamesChar"/>
          <w:rFonts w:cstheme="minorBidi"/>
          <w:i w:val="0"/>
          <w:color w:val="auto"/>
        </w:rPr>
        <w:t>, but may be corrected in future versions</w:t>
      </w:r>
      <w:r w:rsidRPr="00BB40CC">
        <w:rPr>
          <w:rStyle w:val="PathFilenamesChar"/>
          <w:rFonts w:cstheme="minorBidi"/>
          <w:i w:val="0"/>
          <w:color w:val="auto"/>
        </w:rPr>
        <w:t xml:space="preserve">. </w:t>
      </w:r>
    </w:p>
    <w:p w14:paraId="687BCD46" w14:textId="77777777" w:rsidR="00963874" w:rsidRDefault="00963874" w:rsidP="00BA77AF">
      <w:pPr>
        <w:ind w:left="677"/>
      </w:pPr>
    </w:p>
    <w:p w14:paraId="7B15515A" w14:textId="5AEE83BE" w:rsidR="00AF124E" w:rsidRPr="007C4A5A" w:rsidRDefault="00AF124E" w:rsidP="00891459">
      <w:pPr>
        <w:pStyle w:val="Heading3"/>
        <w:numPr>
          <w:ilvl w:val="0"/>
          <w:numId w:val="47"/>
        </w:numPr>
        <w:ind w:left="666" w:hanging="630"/>
        <w:rPr>
          <w:rFonts w:ascii="Times New Roman" w:hAnsi="Times New Roman" w:cs="Times New Roman"/>
          <w:sz w:val="26"/>
          <w:szCs w:val="26"/>
        </w:rPr>
      </w:pPr>
      <w:bookmarkStart w:id="39" w:name="_Toc513712392"/>
      <w:r w:rsidRPr="007C4A5A">
        <w:rPr>
          <w:rFonts w:ascii="Times New Roman" w:hAnsi="Times New Roman" w:cs="Times New Roman"/>
          <w:sz w:val="26"/>
          <w:szCs w:val="26"/>
        </w:rPr>
        <w:t xml:space="preserve">Backgating in </w:t>
      </w:r>
      <w:r w:rsidRPr="007C4A5A">
        <w:rPr>
          <w:rStyle w:val="ProgramNameChar"/>
          <w:sz w:val="26"/>
          <w:szCs w:val="26"/>
        </w:rPr>
        <w:t>Imaris</w:t>
      </w:r>
      <w:r w:rsidR="00723F78" w:rsidRPr="007C4A5A">
        <w:rPr>
          <w:rStyle w:val="ProgramNameChar"/>
          <w:sz w:val="26"/>
          <w:szCs w:val="26"/>
        </w:rPr>
        <w:t xml:space="preserve"> (</w:t>
      </w:r>
      <w:r w:rsidR="00CF28A8">
        <w:rPr>
          <w:rStyle w:val="ProgramNameChar"/>
          <w:sz w:val="26"/>
          <w:szCs w:val="26"/>
        </w:rPr>
        <w:t xml:space="preserve">Version </w:t>
      </w:r>
      <w:r w:rsidR="00723F78" w:rsidRPr="007C4A5A">
        <w:rPr>
          <w:rStyle w:val="ProgramNameChar"/>
          <w:sz w:val="26"/>
          <w:szCs w:val="26"/>
        </w:rPr>
        <w:t>8.4</w:t>
      </w:r>
      <w:r w:rsidR="007B68B0">
        <w:rPr>
          <w:rStyle w:val="ProgramNameChar"/>
          <w:sz w:val="26"/>
          <w:szCs w:val="26"/>
        </w:rPr>
        <w:t>.2</w:t>
      </w:r>
      <w:r w:rsidR="00723F78" w:rsidRPr="007C4A5A">
        <w:rPr>
          <w:rStyle w:val="ProgramNameChar"/>
          <w:sz w:val="26"/>
          <w:szCs w:val="26"/>
        </w:rPr>
        <w:t>)</w:t>
      </w:r>
      <w:bookmarkEnd w:id="39"/>
    </w:p>
    <w:p w14:paraId="07594195" w14:textId="77777777" w:rsidR="00AF124E" w:rsidRPr="00AF124E" w:rsidRDefault="00AF124E" w:rsidP="00AF124E"/>
    <w:p w14:paraId="5579F316" w14:textId="1D2214F4" w:rsidR="00E66F6B" w:rsidRDefault="00924FB5" w:rsidP="0018188E">
      <w:pPr>
        <w:pStyle w:val="ListParagraph"/>
        <w:numPr>
          <w:ilvl w:val="0"/>
          <w:numId w:val="2"/>
        </w:numPr>
        <w:spacing w:after="120"/>
        <w:ind w:left="677" w:hanging="562"/>
        <w:contextualSpacing w:val="0"/>
        <w:rPr>
          <w:rStyle w:val="PathFilenamesChar"/>
          <w:i w:val="0"/>
          <w:color w:val="auto"/>
        </w:rPr>
      </w:pPr>
      <w:r>
        <w:rPr>
          <w:rFonts w:cs="Times New Roman"/>
        </w:rPr>
        <w:t xml:space="preserve">Open the </w:t>
      </w:r>
      <w:r w:rsidRPr="0018188E">
        <w:rPr>
          <w:rStyle w:val="ProgramNameChar"/>
        </w:rPr>
        <w:t>Imaris</w:t>
      </w:r>
      <w:r>
        <w:rPr>
          <w:rFonts w:cs="Times New Roman"/>
        </w:rPr>
        <w:t xml:space="preserve"> file </w:t>
      </w:r>
      <w:r w:rsidRPr="0044437A">
        <w:rPr>
          <w:rStyle w:val="CommentChar"/>
        </w:rPr>
        <w:t>Testdata.ims</w:t>
      </w:r>
      <w:r w:rsidR="00F17375" w:rsidRPr="0018188E">
        <w:t xml:space="preserve"> in </w:t>
      </w:r>
      <w:r w:rsidR="00FA14A5" w:rsidRPr="00F05C98">
        <w:rPr>
          <w:rStyle w:val="PathFilenamesChar"/>
        </w:rPr>
        <w:t>C:\Users\Lenovo\Desktop\Data</w:t>
      </w:r>
      <w:r w:rsidR="00FA14A5">
        <w:rPr>
          <w:rStyle w:val="PathFilenamesChar"/>
        </w:rPr>
        <w:t>\</w:t>
      </w:r>
      <w:r>
        <w:rPr>
          <w:rFonts w:cs="Times New Roman"/>
        </w:rPr>
        <w:t xml:space="preserve">. </w:t>
      </w:r>
      <w:r w:rsidR="002F18FA">
        <w:rPr>
          <w:rFonts w:cs="Times New Roman"/>
        </w:rPr>
        <w:t xml:space="preserve">Ensure </w:t>
      </w:r>
      <w:r w:rsidR="002F18FA">
        <w:rPr>
          <w:rStyle w:val="PathFilenamesChar"/>
          <w:i w:val="0"/>
          <w:color w:val="auto"/>
        </w:rPr>
        <w:t>that the mouse c</w:t>
      </w:r>
      <w:r w:rsidR="00152BDB">
        <w:rPr>
          <w:rStyle w:val="PathFilenamesChar"/>
          <w:i w:val="0"/>
          <w:color w:val="auto"/>
        </w:rPr>
        <w:t xml:space="preserve">ursor has selected the surface </w:t>
      </w:r>
      <w:r w:rsidR="0044223B">
        <w:rPr>
          <w:rStyle w:val="PathFilenamesChar"/>
          <w:i w:val="0"/>
          <w:color w:val="auto"/>
        </w:rPr>
        <w:t>(</w:t>
      </w:r>
      <w:r w:rsidR="0044223B" w:rsidRPr="0018188E">
        <w:rPr>
          <w:rStyle w:val="CommentChar"/>
        </w:rPr>
        <w:t>Surface</w:t>
      </w:r>
      <w:r w:rsidR="00B51BE6" w:rsidRPr="0018188E">
        <w:rPr>
          <w:rStyle w:val="CommentChar"/>
        </w:rPr>
        <w:t>s 1</w:t>
      </w:r>
      <w:r w:rsidR="0044223B">
        <w:rPr>
          <w:rStyle w:val="PathFilenamesChar"/>
          <w:i w:val="0"/>
          <w:color w:val="auto"/>
        </w:rPr>
        <w:t xml:space="preserve">) </w:t>
      </w:r>
      <w:r w:rsidR="00152BDB">
        <w:rPr>
          <w:rStyle w:val="PathFilenamesChar"/>
          <w:i w:val="0"/>
          <w:color w:val="auto"/>
        </w:rPr>
        <w:t xml:space="preserve">as shown below. </w:t>
      </w:r>
    </w:p>
    <w:p w14:paraId="3FBA5938" w14:textId="77777777" w:rsidR="00E66F6B" w:rsidRPr="00CA2C55" w:rsidRDefault="00E66F6B" w:rsidP="00BF4620">
      <w:pPr>
        <w:pStyle w:val="CriticalStep"/>
      </w:pPr>
      <w:r w:rsidRPr="00CA2C55">
        <w:t>▲Critical step</w:t>
      </w:r>
    </w:p>
    <w:p w14:paraId="4BF3FDDC" w14:textId="29E7B7CF" w:rsidR="00F1447A" w:rsidRDefault="00152BDB" w:rsidP="0018188E">
      <w:pPr>
        <w:pStyle w:val="ListParagraph"/>
        <w:spacing w:after="120"/>
        <w:ind w:left="677"/>
        <w:contextualSpacing w:val="0"/>
        <w:rPr>
          <w:rStyle w:val="PathFilenamesChar"/>
          <w:b/>
          <w:i w:val="0"/>
          <w:color w:val="auto"/>
        </w:rPr>
      </w:pPr>
      <w:r>
        <w:rPr>
          <w:rStyle w:val="PathFilenamesChar"/>
          <w:i w:val="0"/>
          <w:color w:val="auto"/>
        </w:rPr>
        <w:t>If the correct surface is not selected, there will be an error message during the running of the script</w:t>
      </w:r>
      <w:r w:rsidR="0046336E">
        <w:rPr>
          <w:rStyle w:val="PathFilenamesChar"/>
          <w:i w:val="0"/>
          <w:color w:val="auto"/>
        </w:rPr>
        <w:t xml:space="preserve"> since the script is acting on the wrong object</w:t>
      </w:r>
      <w:r>
        <w:rPr>
          <w:rStyle w:val="PathFilenamesChar"/>
          <w:i w:val="0"/>
          <w:color w:val="auto"/>
        </w:rPr>
        <w:t xml:space="preserve">. </w:t>
      </w:r>
    </w:p>
    <w:p w14:paraId="398340DD" w14:textId="504C9701" w:rsidR="002B7047" w:rsidRDefault="00734F5E" w:rsidP="00BF4620">
      <w:pPr>
        <w:pStyle w:val="ListParagraph"/>
        <w:ind w:left="677"/>
        <w:rPr>
          <w:rStyle w:val="PathFilenamesChar"/>
          <w:i w:val="0"/>
          <w:color w:val="auto"/>
        </w:rPr>
      </w:pPr>
      <w:r>
        <w:rPr>
          <w:rFonts w:cs="Times New Roman"/>
          <w:noProof/>
          <w:lang w:val="en-US" w:eastAsia="en-US"/>
        </w:rPr>
        <w:lastRenderedPageBreak/>
        <w:drawing>
          <wp:inline distT="0" distB="0" distL="0" distR="0" wp14:anchorId="2549D19D" wp14:editId="3D79AAB1">
            <wp:extent cx="3317358" cy="40616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ating Imaris step 1.png"/>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339364" cy="4088580"/>
                    </a:xfrm>
                    <a:prstGeom prst="rect">
                      <a:avLst/>
                    </a:prstGeom>
                    <a:ln>
                      <a:noFill/>
                    </a:ln>
                    <a:extLst>
                      <a:ext uri="{53640926-AAD7-44d8-BBD7-CCE9431645EC}">
                        <a14:shadowObscured xmlns:a14="http://schemas.microsoft.com/office/drawing/2010/main"/>
                      </a:ext>
                    </a:extLst>
                  </pic:spPr>
                </pic:pic>
              </a:graphicData>
            </a:graphic>
          </wp:inline>
        </w:drawing>
      </w:r>
    </w:p>
    <w:p w14:paraId="2A7CEBC2" w14:textId="3CD2B7CF" w:rsidR="002B7047" w:rsidRDefault="002B7047" w:rsidP="002B7047">
      <w:pPr>
        <w:pStyle w:val="Caption"/>
        <w:spacing w:after="120"/>
        <w:ind w:firstLine="677"/>
        <w:jc w:val="both"/>
      </w:pPr>
      <w:r>
        <w:t xml:space="preserve">Backgating in Imaris </w:t>
      </w:r>
      <w:r w:rsidR="00192E47">
        <w:t>S</w:t>
      </w:r>
      <w:r>
        <w:t>tep 1</w:t>
      </w:r>
    </w:p>
    <w:p w14:paraId="156D3CC8" w14:textId="77777777" w:rsidR="002B7047" w:rsidRPr="005C570C" w:rsidRDefault="002B7047" w:rsidP="002B7047">
      <w:pPr>
        <w:pStyle w:val="ListParagraph"/>
        <w:spacing w:after="120"/>
        <w:contextualSpacing w:val="0"/>
        <w:rPr>
          <w:rFonts w:cs="Times New Roman"/>
        </w:rPr>
      </w:pPr>
    </w:p>
    <w:p w14:paraId="02B5B991" w14:textId="2B940C2B" w:rsidR="00917F00" w:rsidRDefault="00412CAE" w:rsidP="00684C5E">
      <w:pPr>
        <w:pStyle w:val="ListParagraph"/>
        <w:numPr>
          <w:ilvl w:val="0"/>
          <w:numId w:val="2"/>
        </w:numPr>
        <w:spacing w:after="120"/>
        <w:ind w:left="677" w:hanging="562"/>
        <w:contextualSpacing w:val="0"/>
        <w:rPr>
          <w:rStyle w:val="PathFilenamesChar"/>
          <w:i w:val="0"/>
          <w:color w:val="auto"/>
        </w:rPr>
      </w:pPr>
      <w:r>
        <w:rPr>
          <w:rStyle w:val="PathFilenamesChar"/>
          <w:i w:val="0"/>
          <w:color w:val="auto"/>
        </w:rPr>
        <w:t xml:space="preserve">Go to </w:t>
      </w:r>
      <w:r w:rsidRPr="00723F78">
        <w:rPr>
          <w:rStyle w:val="ButtonsChar"/>
        </w:rPr>
        <w:t xml:space="preserve">Image Processing </w:t>
      </w:r>
      <w:r w:rsidRPr="00684C5E">
        <w:t>&gt;</w:t>
      </w:r>
      <w:r w:rsidRPr="00723F78">
        <w:rPr>
          <w:rStyle w:val="ButtonsChar"/>
        </w:rPr>
        <w:t xml:space="preserve"> </w:t>
      </w:r>
      <w:r w:rsidR="004F1594" w:rsidRPr="00723F78">
        <w:rPr>
          <w:rStyle w:val="ButtonsChar"/>
        </w:rPr>
        <w:t xml:space="preserve">XTIsolateSurfaceswithCsvList </w:t>
      </w:r>
      <w:r w:rsidR="004F1594">
        <w:rPr>
          <w:rStyle w:val="PathFilenamesChar"/>
          <w:i w:val="0"/>
          <w:color w:val="auto"/>
        </w:rPr>
        <w:t>and start the script.</w:t>
      </w:r>
      <w:r w:rsidR="005979C9">
        <w:rPr>
          <w:rStyle w:val="PathFilenamesChar"/>
          <w:i w:val="0"/>
          <w:color w:val="auto"/>
        </w:rPr>
        <w:t xml:space="preserve"> The following dialog box will pop up.</w:t>
      </w:r>
    </w:p>
    <w:p w14:paraId="69A3A343" w14:textId="5A060F19" w:rsidR="00192E47" w:rsidRDefault="00192E47" w:rsidP="00684C5E">
      <w:pPr>
        <w:pStyle w:val="ListParagraph"/>
        <w:ind w:left="680"/>
        <w:rPr>
          <w:rStyle w:val="PathFilenamesChar"/>
          <w:i w:val="0"/>
          <w:color w:val="auto"/>
        </w:rPr>
      </w:pPr>
      <w:r>
        <w:rPr>
          <w:rFonts w:cs="Times New Roman"/>
          <w:noProof/>
          <w:lang w:val="en-US" w:eastAsia="en-US"/>
        </w:rPr>
        <w:drawing>
          <wp:inline distT="0" distB="0" distL="0" distR="0" wp14:anchorId="357E18CF" wp14:editId="760D7C9A">
            <wp:extent cx="4639322" cy="1600423"/>
            <wp:effectExtent l="19050" t="19050" r="2794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ckgating Imaris step 2.png"/>
                    <pic:cNvPicPr/>
                  </pic:nvPicPr>
                  <pic:blipFill>
                    <a:blip r:embed="rId47">
                      <a:extLst>
                        <a:ext uri="{28A0092B-C50C-407E-A947-70E740481C1C}">
                          <a14:useLocalDpi xmlns:a14="http://schemas.microsoft.com/office/drawing/2010/main"/>
                        </a:ext>
                      </a:extLst>
                    </a:blip>
                    <a:stretch>
                      <a:fillRect/>
                    </a:stretch>
                  </pic:blipFill>
                  <pic:spPr>
                    <a:xfrm>
                      <a:off x="0" y="0"/>
                      <a:ext cx="4639322" cy="1600423"/>
                    </a:xfrm>
                    <a:prstGeom prst="rect">
                      <a:avLst/>
                    </a:prstGeom>
                    <a:ln>
                      <a:solidFill>
                        <a:schemeClr val="tx1"/>
                      </a:solidFill>
                    </a:ln>
                  </pic:spPr>
                </pic:pic>
              </a:graphicData>
            </a:graphic>
          </wp:inline>
        </w:drawing>
      </w:r>
    </w:p>
    <w:p w14:paraId="3237AD72" w14:textId="5D9980FA" w:rsidR="00192E47" w:rsidRDefault="00192E47" w:rsidP="00192E47">
      <w:pPr>
        <w:pStyle w:val="Caption"/>
        <w:spacing w:after="120"/>
        <w:ind w:firstLine="677"/>
        <w:jc w:val="both"/>
      </w:pPr>
      <w:r>
        <w:t>Backgating in Imaris Step 2</w:t>
      </w:r>
    </w:p>
    <w:p w14:paraId="1D05C32A" w14:textId="77777777" w:rsidR="00192E47" w:rsidRPr="005C570C" w:rsidRDefault="00192E47" w:rsidP="00192E47">
      <w:pPr>
        <w:pStyle w:val="ListParagraph"/>
        <w:spacing w:after="120"/>
        <w:contextualSpacing w:val="0"/>
        <w:rPr>
          <w:rFonts w:cs="Times New Roman"/>
        </w:rPr>
      </w:pPr>
    </w:p>
    <w:p w14:paraId="4688879A" w14:textId="0007433A" w:rsidR="00173ACA" w:rsidRPr="000353CC" w:rsidRDefault="008006C7" w:rsidP="000353CC">
      <w:pPr>
        <w:pStyle w:val="ListParagraph"/>
        <w:numPr>
          <w:ilvl w:val="0"/>
          <w:numId w:val="2"/>
        </w:numPr>
        <w:spacing w:after="120"/>
        <w:contextualSpacing w:val="0"/>
        <w:rPr>
          <w:rStyle w:val="PathFilenamesChar"/>
          <w:b/>
          <w:bCs/>
          <w:i w:val="0"/>
          <w:color w:val="auto"/>
          <w:sz w:val="18"/>
          <w:szCs w:val="18"/>
        </w:rPr>
      </w:pPr>
      <w:r>
        <w:rPr>
          <w:rStyle w:val="PathFilenamesChar"/>
          <w:i w:val="0"/>
          <w:color w:val="auto"/>
        </w:rPr>
        <w:t xml:space="preserve">Click </w:t>
      </w:r>
      <w:r w:rsidRPr="00684C5E">
        <w:rPr>
          <w:rStyle w:val="ButtonsChar"/>
        </w:rPr>
        <w:t>OK</w:t>
      </w:r>
      <w:r>
        <w:rPr>
          <w:rStyle w:val="PathFilenamesChar"/>
          <w:i w:val="0"/>
          <w:color w:val="auto"/>
        </w:rPr>
        <w:t xml:space="preserve">. </w:t>
      </w:r>
      <w:r w:rsidR="000B644E">
        <w:rPr>
          <w:rStyle w:val="PathFilenamesChar"/>
          <w:i w:val="0"/>
          <w:color w:val="auto"/>
        </w:rPr>
        <w:t>Go to the fil</w:t>
      </w:r>
      <w:r w:rsidR="000353CC">
        <w:rPr>
          <w:rStyle w:val="PathFilenamesChar"/>
          <w:i w:val="0"/>
          <w:color w:val="auto"/>
        </w:rPr>
        <w:t xml:space="preserve">epath </w:t>
      </w:r>
      <w:r w:rsidR="006B4559" w:rsidRPr="00FF7A15">
        <w:rPr>
          <w:rStyle w:val="PathFilenamesChar"/>
        </w:rPr>
        <w:t>C:\Users\Lenovo\Desktop\Data\</w:t>
      </w:r>
      <w:r w:rsidR="006B4559">
        <w:rPr>
          <w:rStyle w:val="PathFilenamesChar"/>
        </w:rPr>
        <w:t>Population</w:t>
      </w:r>
      <w:r w:rsidR="006B4559" w:rsidRPr="00FF7A15" w:rsidDel="006B4559">
        <w:rPr>
          <w:rStyle w:val="PathFilenamesChar"/>
        </w:rPr>
        <w:t xml:space="preserve"> </w:t>
      </w:r>
      <w:r w:rsidR="000353CC">
        <w:rPr>
          <w:rStyle w:val="PathFilenamesChar"/>
          <w:i w:val="0"/>
          <w:color w:val="auto"/>
        </w:rPr>
        <w:t xml:space="preserve">and select </w:t>
      </w:r>
      <w:r w:rsidR="000353CC" w:rsidRPr="000353CC">
        <w:rPr>
          <w:rStyle w:val="CommentChar"/>
        </w:rPr>
        <w:t>export_Testdata_Objects_White.csv</w:t>
      </w:r>
      <w:r>
        <w:rPr>
          <w:rStyle w:val="PathFilenamesChar"/>
          <w:i w:val="0"/>
          <w:color w:val="auto"/>
        </w:rPr>
        <w:t xml:space="preserve">, then click </w:t>
      </w:r>
      <w:r w:rsidRPr="00684C5E">
        <w:rPr>
          <w:rStyle w:val="ButtonsChar"/>
        </w:rPr>
        <w:t>Open</w:t>
      </w:r>
      <w:r>
        <w:rPr>
          <w:rStyle w:val="PathFilenamesChar"/>
          <w:i w:val="0"/>
          <w:color w:val="auto"/>
        </w:rPr>
        <w:t>.</w:t>
      </w:r>
    </w:p>
    <w:p w14:paraId="3807E6F7" w14:textId="5986656B" w:rsidR="00DC67E3" w:rsidRDefault="00220B6B" w:rsidP="0052419E">
      <w:pPr>
        <w:pStyle w:val="ListParagraph"/>
        <w:numPr>
          <w:ilvl w:val="0"/>
          <w:numId w:val="2"/>
        </w:numPr>
        <w:spacing w:after="120"/>
        <w:contextualSpacing w:val="0"/>
        <w:rPr>
          <w:rStyle w:val="PathFilenamesChar"/>
          <w:i w:val="0"/>
          <w:color w:val="auto"/>
        </w:rPr>
      </w:pPr>
      <w:r>
        <w:rPr>
          <w:rStyle w:val="PathFilenamesChar"/>
          <w:i w:val="0"/>
          <w:color w:val="auto"/>
        </w:rPr>
        <w:t xml:space="preserve">A new folder labelled </w:t>
      </w:r>
      <w:r w:rsidRPr="00684C5E">
        <w:rPr>
          <w:rStyle w:val="CommentChar"/>
        </w:rPr>
        <w:t>Surfaces</w:t>
      </w:r>
      <w:r w:rsidR="00606FC8">
        <w:rPr>
          <w:rStyle w:val="CommentChar"/>
        </w:rPr>
        <w:t xml:space="preserve"> </w:t>
      </w:r>
      <w:r w:rsidRPr="00684C5E">
        <w:rPr>
          <w:rStyle w:val="CommentChar"/>
        </w:rPr>
        <w:t>1_subset</w:t>
      </w:r>
      <w:r>
        <w:rPr>
          <w:rStyle w:val="PathFilenamesChar"/>
          <w:i w:val="0"/>
          <w:color w:val="auto"/>
        </w:rPr>
        <w:t xml:space="preserve"> should appear in the </w:t>
      </w:r>
      <w:r w:rsidR="00E93B9E" w:rsidRPr="00684C5E">
        <w:rPr>
          <w:rStyle w:val="CommentChar"/>
        </w:rPr>
        <w:t>Surpass tree</w:t>
      </w:r>
      <w:r>
        <w:rPr>
          <w:rStyle w:val="PathFilenamesChar"/>
          <w:i w:val="0"/>
          <w:color w:val="auto"/>
        </w:rPr>
        <w:t>.</w:t>
      </w:r>
      <w:r w:rsidR="006F3E81">
        <w:rPr>
          <w:rStyle w:val="PathFilenamesChar"/>
          <w:i w:val="0"/>
          <w:color w:val="auto"/>
        </w:rPr>
        <w:t xml:space="preserve"> </w:t>
      </w:r>
      <w:r w:rsidR="003C0CF7">
        <w:rPr>
          <w:rStyle w:val="PathFilenamesChar"/>
          <w:i w:val="0"/>
          <w:color w:val="auto"/>
        </w:rPr>
        <w:t>Select the surface</w:t>
      </w:r>
      <w:r w:rsidR="00B31C0D">
        <w:rPr>
          <w:rStyle w:val="PathFilenamesChar"/>
          <w:i w:val="0"/>
          <w:color w:val="auto"/>
        </w:rPr>
        <w:t xml:space="preserve"> called</w:t>
      </w:r>
      <w:r w:rsidR="003C0CF7">
        <w:rPr>
          <w:rStyle w:val="PathFilenamesChar"/>
          <w:i w:val="0"/>
          <w:color w:val="auto"/>
        </w:rPr>
        <w:t xml:space="preserve"> </w:t>
      </w:r>
      <w:r w:rsidR="003C0CF7" w:rsidRPr="00684C5E">
        <w:rPr>
          <w:rStyle w:val="CommentChar"/>
        </w:rPr>
        <w:t>Surfaces 1_Select</w:t>
      </w:r>
      <w:r w:rsidR="003C0CF7">
        <w:rPr>
          <w:rStyle w:val="PathFilenamesChar"/>
          <w:i w:val="0"/>
          <w:color w:val="auto"/>
        </w:rPr>
        <w:t xml:space="preserve"> which was created in this new folder. </w:t>
      </w:r>
      <w:r w:rsidR="006F3E81">
        <w:rPr>
          <w:rStyle w:val="PathFilenamesChar"/>
          <w:i w:val="0"/>
          <w:color w:val="auto"/>
        </w:rPr>
        <w:t xml:space="preserve">The color of the surfaces can then be changed </w:t>
      </w:r>
      <w:r w:rsidR="00571A8A">
        <w:rPr>
          <w:rStyle w:val="PathFilenamesChar"/>
          <w:i w:val="0"/>
          <w:color w:val="auto"/>
        </w:rPr>
        <w:t xml:space="preserve">by going to the </w:t>
      </w:r>
      <w:r w:rsidR="006F3E81" w:rsidRPr="00684C5E">
        <w:rPr>
          <w:rStyle w:val="CommentChar"/>
        </w:rPr>
        <w:t>Color</w:t>
      </w:r>
      <w:r w:rsidR="006F3E81" w:rsidRPr="00684C5E">
        <w:t xml:space="preserve"> tab</w:t>
      </w:r>
      <w:r w:rsidR="00571A8A">
        <w:t>, looking for the</w:t>
      </w:r>
      <w:r w:rsidR="006F3E81" w:rsidRPr="006F3E81">
        <w:rPr>
          <w:rStyle w:val="ButtonsChar"/>
        </w:rPr>
        <w:t xml:space="preserve"> </w:t>
      </w:r>
      <w:r w:rsidR="006F3E81" w:rsidRPr="00684C5E">
        <w:rPr>
          <w:rStyle w:val="CommentChar"/>
        </w:rPr>
        <w:t>Color Type</w:t>
      </w:r>
      <w:r w:rsidR="006F3E81" w:rsidRPr="006F3E81">
        <w:rPr>
          <w:rStyle w:val="ButtonsChar"/>
        </w:rPr>
        <w:t xml:space="preserve"> </w:t>
      </w:r>
      <w:r w:rsidR="00571A8A">
        <w:t>box, and selecting</w:t>
      </w:r>
      <w:r w:rsidR="006F3E81" w:rsidRPr="006F3E81">
        <w:rPr>
          <w:rStyle w:val="ButtonsChar"/>
        </w:rPr>
        <w:t xml:space="preserve"> Base</w:t>
      </w:r>
      <w:r w:rsidR="006F3E81">
        <w:rPr>
          <w:rStyle w:val="PathFilenamesChar"/>
          <w:i w:val="0"/>
          <w:color w:val="auto"/>
        </w:rPr>
        <w:t xml:space="preserve">. </w:t>
      </w:r>
    </w:p>
    <w:p w14:paraId="2ED3289A" w14:textId="5B4FD203" w:rsidR="00CD3B41" w:rsidRPr="00981679" w:rsidRDefault="0075567E" w:rsidP="00AC4D92">
      <w:pPr>
        <w:pStyle w:val="ListParagraph"/>
        <w:numPr>
          <w:ilvl w:val="0"/>
          <w:numId w:val="2"/>
        </w:numPr>
        <w:spacing w:after="120"/>
        <w:ind w:left="677" w:hanging="562"/>
        <w:contextualSpacing w:val="0"/>
        <w:jc w:val="both"/>
        <w:rPr>
          <w:rFonts w:cs="Times New Roman"/>
        </w:rPr>
      </w:pPr>
      <w:r>
        <w:rPr>
          <w:rStyle w:val="PathFilenamesChar"/>
          <w:i w:val="0"/>
          <w:color w:val="auto"/>
        </w:rPr>
        <w:t xml:space="preserve">To check if triple positive cells have been correctly gated, set </w:t>
      </w:r>
      <w:r w:rsidRPr="00EA476A">
        <w:rPr>
          <w:rStyle w:val="CommentChar"/>
        </w:rPr>
        <w:t>C</w:t>
      </w:r>
      <w:r w:rsidR="000F748E">
        <w:rPr>
          <w:rStyle w:val="CommentChar"/>
        </w:rPr>
        <w:t xml:space="preserve">hannel 5 </w:t>
      </w:r>
      <w:r w:rsidR="000F748E" w:rsidRPr="00AC4D92">
        <w:t>(saturation channel)</w:t>
      </w:r>
      <w:r>
        <w:rPr>
          <w:rStyle w:val="PathFilenamesChar"/>
          <w:i w:val="0"/>
          <w:color w:val="auto"/>
        </w:rPr>
        <w:t xml:space="preserve"> as white using the similar procedure from </w:t>
      </w:r>
      <w:r w:rsidRPr="00BF60FC">
        <w:rPr>
          <w:rStyle w:val="PathFilenamesChar"/>
          <w:b/>
          <w:i w:val="0"/>
          <w:color w:val="auto"/>
        </w:rPr>
        <w:t>step 62</w:t>
      </w:r>
      <w:r>
        <w:rPr>
          <w:rStyle w:val="PathFilenamesChar"/>
          <w:i w:val="0"/>
          <w:color w:val="auto"/>
        </w:rPr>
        <w:t xml:space="preserve"> (</w:t>
      </w:r>
      <w:r w:rsidRPr="00735D80">
        <w:rPr>
          <w:rStyle w:val="VariableChar"/>
        </w:rPr>
        <w:t>R</w:t>
      </w:r>
      <w:r>
        <w:rPr>
          <w:rStyle w:val="VariableChar"/>
        </w:rPr>
        <w:t>ed</w:t>
      </w:r>
      <w:r w:rsidRPr="00735D80">
        <w:rPr>
          <w:rStyle w:val="VariableChar"/>
        </w:rPr>
        <w:t>:</w:t>
      </w:r>
      <w:r>
        <w:rPr>
          <w:rFonts w:cs="Times New Roman"/>
        </w:rPr>
        <w:t xml:space="preserve"> </w:t>
      </w:r>
      <w:r>
        <w:rPr>
          <w:rStyle w:val="FloatChar"/>
        </w:rPr>
        <w:t>1</w:t>
      </w:r>
      <w:r w:rsidRPr="005839A8">
        <w:rPr>
          <w:rStyle w:val="FloatChar"/>
        </w:rPr>
        <w:t>.000</w:t>
      </w:r>
      <w:r>
        <w:rPr>
          <w:rFonts w:cs="Times New Roman"/>
        </w:rPr>
        <w:tab/>
      </w:r>
      <w:r w:rsidRPr="00735D80">
        <w:rPr>
          <w:rStyle w:val="VariableChar"/>
        </w:rPr>
        <w:t>G</w:t>
      </w:r>
      <w:r>
        <w:rPr>
          <w:rStyle w:val="VariableChar"/>
        </w:rPr>
        <w:t>reen</w:t>
      </w:r>
      <w:r w:rsidRPr="00735D80">
        <w:rPr>
          <w:rStyle w:val="VariableChar"/>
        </w:rPr>
        <w:t>:</w:t>
      </w:r>
      <w:r>
        <w:rPr>
          <w:rFonts w:cs="Times New Roman"/>
        </w:rPr>
        <w:t xml:space="preserve"> </w:t>
      </w:r>
      <w:r>
        <w:rPr>
          <w:rStyle w:val="FloatChar"/>
        </w:rPr>
        <w:t>1</w:t>
      </w:r>
      <w:r w:rsidRPr="005839A8">
        <w:rPr>
          <w:rStyle w:val="FloatChar"/>
        </w:rPr>
        <w:t>.000</w:t>
      </w:r>
      <w:r>
        <w:rPr>
          <w:rFonts w:cs="Times New Roman"/>
        </w:rPr>
        <w:tab/>
      </w:r>
      <w:r w:rsidRPr="00735D80">
        <w:rPr>
          <w:rStyle w:val="VariableChar"/>
        </w:rPr>
        <w:t>B</w:t>
      </w:r>
      <w:r>
        <w:rPr>
          <w:rStyle w:val="VariableChar"/>
        </w:rPr>
        <w:t>lue</w:t>
      </w:r>
      <w:r w:rsidRPr="00735D80">
        <w:rPr>
          <w:rStyle w:val="VariableChar"/>
        </w:rPr>
        <w:t>:</w:t>
      </w:r>
      <w:r>
        <w:rPr>
          <w:rFonts w:cs="Times New Roman"/>
        </w:rPr>
        <w:t xml:space="preserve"> </w:t>
      </w:r>
      <w:r>
        <w:rPr>
          <w:rStyle w:val="FloatChar"/>
        </w:rPr>
        <w:t>1</w:t>
      </w:r>
      <w:r w:rsidRPr="005839A8">
        <w:rPr>
          <w:rStyle w:val="FloatChar"/>
        </w:rPr>
        <w:t>.000</w:t>
      </w:r>
      <w:r>
        <w:rPr>
          <w:rStyle w:val="PathFilenamesChar"/>
          <w:i w:val="0"/>
          <w:color w:val="auto"/>
        </w:rPr>
        <w:t xml:space="preserve">). </w:t>
      </w:r>
      <w:r w:rsidRPr="0082514D">
        <w:rPr>
          <w:rStyle w:val="PathFilenamesChar"/>
          <w:i w:val="0"/>
          <w:color w:val="auto"/>
        </w:rPr>
        <w:t xml:space="preserve">On the </w:t>
      </w:r>
      <w:r w:rsidRPr="005172B2">
        <w:rPr>
          <w:rStyle w:val="CommentChar"/>
        </w:rPr>
        <w:t>Display Adjustment</w:t>
      </w:r>
      <w:r w:rsidRPr="0082514D">
        <w:rPr>
          <w:rStyle w:val="PathFilenamesChar"/>
          <w:i w:val="0"/>
          <w:color w:val="auto"/>
        </w:rPr>
        <w:t xml:space="preserve"> tab, </w:t>
      </w:r>
      <w:r w:rsidR="00D37032">
        <w:rPr>
          <w:rStyle w:val="PathFilenamesChar"/>
          <w:i w:val="0"/>
          <w:color w:val="auto"/>
        </w:rPr>
        <w:t xml:space="preserve">overlay </w:t>
      </w:r>
      <w:r w:rsidR="00D37032" w:rsidRPr="00AC4D92">
        <w:rPr>
          <w:rStyle w:val="CommentChar"/>
        </w:rPr>
        <w:t>Channel 5</w:t>
      </w:r>
      <w:r w:rsidR="00D37032">
        <w:rPr>
          <w:rStyle w:val="PathFilenamesChar"/>
          <w:i w:val="0"/>
          <w:color w:val="auto"/>
        </w:rPr>
        <w:t xml:space="preserve"> together with </w:t>
      </w:r>
      <w:r w:rsidR="00D37032">
        <w:rPr>
          <w:rStyle w:val="PathFilenamesChar"/>
          <w:i w:val="0"/>
          <w:color w:val="auto"/>
        </w:rPr>
        <w:lastRenderedPageBreak/>
        <w:t xml:space="preserve">the original three channels by checking </w:t>
      </w:r>
      <w:r w:rsidR="00D37032" w:rsidRPr="00AC4D92">
        <w:rPr>
          <w:rStyle w:val="CommentChar"/>
        </w:rPr>
        <w:t>Channels 1</w:t>
      </w:r>
      <w:r w:rsidR="000C4688">
        <w:rPr>
          <w:rStyle w:val="CommentChar"/>
        </w:rPr>
        <w:t>,</w:t>
      </w:r>
      <w:r w:rsidR="00172E51">
        <w:rPr>
          <w:rStyle w:val="CommentChar"/>
        </w:rPr>
        <w:t xml:space="preserve"> </w:t>
      </w:r>
      <w:r w:rsidR="000C4688">
        <w:rPr>
          <w:rStyle w:val="CommentChar"/>
        </w:rPr>
        <w:t>2,</w:t>
      </w:r>
      <w:r w:rsidR="00172E51">
        <w:rPr>
          <w:rStyle w:val="CommentChar"/>
        </w:rPr>
        <w:t xml:space="preserve"> </w:t>
      </w:r>
      <w:r w:rsidR="00D37032" w:rsidRPr="00AC4D92">
        <w:rPr>
          <w:rStyle w:val="CommentChar"/>
        </w:rPr>
        <w:t xml:space="preserve">3 </w:t>
      </w:r>
      <w:r w:rsidR="00D37032">
        <w:rPr>
          <w:rStyle w:val="PathFilenamesChar"/>
          <w:i w:val="0"/>
          <w:color w:val="auto"/>
        </w:rPr>
        <w:t xml:space="preserve">and </w:t>
      </w:r>
      <w:r w:rsidR="00D37032" w:rsidRPr="00AC4D92">
        <w:rPr>
          <w:rStyle w:val="CommentChar"/>
        </w:rPr>
        <w:t>Channel 5</w:t>
      </w:r>
      <w:r w:rsidR="00D37032">
        <w:rPr>
          <w:rStyle w:val="PathFilenamesChar"/>
          <w:i w:val="0"/>
          <w:color w:val="auto"/>
        </w:rPr>
        <w:t xml:space="preserve"> using</w:t>
      </w:r>
      <w:r w:rsidRPr="0082514D">
        <w:rPr>
          <w:rStyle w:val="PathFilenamesChar"/>
          <w:i w:val="0"/>
          <w:color w:val="auto"/>
        </w:rPr>
        <w:t xml:space="preserve"> the small check boxes beside the channel names.</w:t>
      </w:r>
      <w:r w:rsidR="00CD3B41">
        <w:rPr>
          <w:rStyle w:val="PathFilenamesChar"/>
          <w:i w:val="0"/>
          <w:color w:val="auto"/>
        </w:rPr>
        <w:t xml:space="preserve"> </w:t>
      </w:r>
      <w:r w:rsidR="00CD3B41">
        <w:rPr>
          <w:rFonts w:cs="Times New Roman"/>
        </w:rPr>
        <w:t xml:space="preserve">Set the following minimum and maximum values for </w:t>
      </w:r>
      <w:r w:rsidR="00CD3B41">
        <w:rPr>
          <w:rStyle w:val="CommentChar"/>
        </w:rPr>
        <w:t>Channel 5</w:t>
      </w:r>
      <w:r w:rsidR="00CD3B41" w:rsidRPr="00493B71">
        <w:t>:</w:t>
      </w:r>
      <w:r w:rsidR="00CD3B41" w:rsidRPr="00981679">
        <w:rPr>
          <w:rFonts w:cs="Times New Roman"/>
        </w:rPr>
        <w:tab/>
      </w:r>
      <w:r w:rsidR="00CD3B41" w:rsidRPr="00813793">
        <w:rPr>
          <w:rStyle w:val="VariableChar"/>
        </w:rPr>
        <w:t>Min:</w:t>
      </w:r>
      <w:r w:rsidR="00CD3B41" w:rsidRPr="00981679">
        <w:rPr>
          <w:rFonts w:cs="Times New Roman"/>
        </w:rPr>
        <w:t xml:space="preserve"> </w:t>
      </w:r>
      <w:r w:rsidR="00A94209">
        <w:rPr>
          <w:rStyle w:val="IntegerChar"/>
        </w:rPr>
        <w:t>0</w:t>
      </w:r>
      <w:r w:rsidR="00493B71" w:rsidRPr="00493B71">
        <w:t>,</w:t>
      </w:r>
      <w:r w:rsidR="00A94209">
        <w:rPr>
          <w:rStyle w:val="IntegerChar"/>
        </w:rPr>
        <w:tab/>
      </w:r>
      <w:r w:rsidR="00493B71">
        <w:rPr>
          <w:rStyle w:val="IntegerChar"/>
        </w:rPr>
        <w:t xml:space="preserve"> </w:t>
      </w:r>
      <w:r w:rsidR="00CD3B41" w:rsidRPr="00813793">
        <w:rPr>
          <w:rStyle w:val="VariableChar"/>
        </w:rPr>
        <w:t>Max:</w:t>
      </w:r>
      <w:r w:rsidR="00CD3B41" w:rsidRPr="00981679">
        <w:rPr>
          <w:rFonts w:cs="Times New Roman"/>
        </w:rPr>
        <w:t xml:space="preserve"> </w:t>
      </w:r>
      <w:r w:rsidR="00A94209">
        <w:rPr>
          <w:rStyle w:val="IntegerChar"/>
        </w:rPr>
        <w:t>4250</w:t>
      </w:r>
      <w:r w:rsidR="00493B71">
        <w:rPr>
          <w:rFonts w:cs="Times New Roman"/>
        </w:rPr>
        <w:t>.</w:t>
      </w:r>
    </w:p>
    <w:p w14:paraId="5324707E" w14:textId="277ABDEA" w:rsidR="0075567E" w:rsidRDefault="00C64366" w:rsidP="0075567E">
      <w:pPr>
        <w:pStyle w:val="ListParagraph"/>
        <w:numPr>
          <w:ilvl w:val="0"/>
          <w:numId w:val="2"/>
        </w:numPr>
        <w:jc w:val="both"/>
        <w:rPr>
          <w:rStyle w:val="PathFilenamesChar"/>
          <w:i w:val="0"/>
          <w:color w:val="auto"/>
        </w:rPr>
      </w:pPr>
      <w:r>
        <w:rPr>
          <w:rStyle w:val="PathFilenamesChar"/>
          <w:i w:val="0"/>
          <w:color w:val="auto"/>
        </w:rPr>
        <w:t xml:space="preserve">To ensure that the signal from the original 3 channels can be viewed, uncheck </w:t>
      </w:r>
      <w:r w:rsidRPr="00AC4D92">
        <w:rPr>
          <w:rStyle w:val="CommentChar"/>
        </w:rPr>
        <w:t>Surfaces 1</w:t>
      </w:r>
      <w:r>
        <w:rPr>
          <w:rStyle w:val="PathFilenamesChar"/>
          <w:i w:val="0"/>
          <w:color w:val="auto"/>
        </w:rPr>
        <w:t xml:space="preserve">. </w:t>
      </w:r>
      <w:r w:rsidR="001E0EFD">
        <w:rPr>
          <w:rStyle w:val="PathFilenamesChar"/>
          <w:i w:val="0"/>
          <w:color w:val="auto"/>
        </w:rPr>
        <w:t>The screen should show something similar to</w:t>
      </w:r>
      <w:r>
        <w:rPr>
          <w:rStyle w:val="PathFilenamesChar"/>
          <w:i w:val="0"/>
          <w:color w:val="auto"/>
        </w:rPr>
        <w:t xml:space="preserve"> what is shown below. To turn the backgated </w:t>
      </w:r>
      <w:r w:rsidR="001E0EFD">
        <w:rPr>
          <w:rStyle w:val="PathFilenamesChar"/>
          <w:i w:val="0"/>
          <w:color w:val="auto"/>
        </w:rPr>
        <w:t xml:space="preserve">surfaces on and off, </w:t>
      </w:r>
      <w:r w:rsidR="005A0F23">
        <w:rPr>
          <w:rStyle w:val="PathFilenamesChar"/>
          <w:i w:val="0"/>
          <w:color w:val="auto"/>
        </w:rPr>
        <w:t xml:space="preserve">check and uncheck </w:t>
      </w:r>
      <w:r w:rsidR="005A0F23" w:rsidRPr="00AC4D92">
        <w:rPr>
          <w:rStyle w:val="CommentChar"/>
        </w:rPr>
        <w:t>Surfaces 1_Select</w:t>
      </w:r>
      <w:r w:rsidR="005A0F23">
        <w:rPr>
          <w:rStyle w:val="PathFilenamesChar"/>
          <w:i w:val="0"/>
          <w:color w:val="auto"/>
        </w:rPr>
        <w:t>.</w:t>
      </w:r>
    </w:p>
    <w:p w14:paraId="2BC264BF" w14:textId="7B930B46" w:rsidR="0075567E" w:rsidRDefault="0075567E" w:rsidP="00AC4D92">
      <w:pPr>
        <w:pStyle w:val="ListParagraph"/>
        <w:spacing w:after="120"/>
        <w:ind w:left="709"/>
        <w:contextualSpacing w:val="0"/>
        <w:rPr>
          <w:rStyle w:val="PathFilenamesChar"/>
          <w:i w:val="0"/>
          <w:color w:val="auto"/>
        </w:rPr>
      </w:pPr>
    </w:p>
    <w:p w14:paraId="53A1A3B7" w14:textId="10564FE6" w:rsidR="001F03CD" w:rsidRDefault="00981679" w:rsidP="001F03CD">
      <w:pPr>
        <w:pStyle w:val="ListParagraph"/>
        <w:spacing w:after="120"/>
        <w:ind w:left="680"/>
        <w:contextualSpacing w:val="0"/>
        <w:rPr>
          <w:rStyle w:val="PathFilenamesChar"/>
          <w:i w:val="0"/>
          <w:color w:val="auto"/>
        </w:rPr>
      </w:pPr>
      <w:r>
        <w:rPr>
          <w:rFonts w:cs="Times New Roman"/>
          <w:noProof/>
          <w:lang w:val="en-US" w:eastAsia="en-US"/>
        </w:rPr>
        <w:drawing>
          <wp:inline distT="0" distB="0" distL="0" distR="0" wp14:anchorId="5D23D454" wp14:editId="7CCB3FA3">
            <wp:extent cx="5425910" cy="273124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ata_Saturation and backgate.png"/>
                    <pic:cNvPicPr/>
                  </pic:nvPicPr>
                  <pic:blipFill>
                    <a:blip r:embed="rId48" cstate="print">
                      <a:extLst>
                        <a:ext uri="{28A0092B-C50C-407E-A947-70E740481C1C}">
                          <a14:useLocalDpi xmlns:a14="http://schemas.microsoft.com/office/drawing/2010/main"/>
                        </a:ext>
                      </a:extLst>
                    </a:blip>
                    <a:stretch>
                      <a:fillRect/>
                    </a:stretch>
                  </pic:blipFill>
                  <pic:spPr>
                    <a:xfrm>
                      <a:off x="0" y="0"/>
                      <a:ext cx="5425910" cy="2731245"/>
                    </a:xfrm>
                    <a:prstGeom prst="rect">
                      <a:avLst/>
                    </a:prstGeom>
                  </pic:spPr>
                </pic:pic>
              </a:graphicData>
            </a:graphic>
          </wp:inline>
        </w:drawing>
      </w:r>
    </w:p>
    <w:p w14:paraId="088D4203" w14:textId="5A0E872A" w:rsidR="001F03CD" w:rsidRDefault="001F03CD" w:rsidP="00702D8B">
      <w:pPr>
        <w:pStyle w:val="Caption"/>
        <w:spacing w:after="120"/>
        <w:ind w:left="657" w:firstLine="20"/>
        <w:jc w:val="both"/>
      </w:pPr>
      <w:r>
        <w:t xml:space="preserve">Backgated surfaces (right) compared to </w:t>
      </w:r>
      <w:r w:rsidR="00742269">
        <w:t>S</w:t>
      </w:r>
      <w:r>
        <w:t>aturation channel overla</w:t>
      </w:r>
      <w:r w:rsidR="00E0221F">
        <w:t>i</w:t>
      </w:r>
      <w:r>
        <w:t>d on the original 3 channels</w:t>
      </w:r>
      <w:r w:rsidR="007027AF">
        <w:t xml:space="preserve"> (left)</w:t>
      </w:r>
      <w:r w:rsidR="00DB4340">
        <w:t>. These cells were originally very difficult to identify by eye alone.</w:t>
      </w:r>
    </w:p>
    <w:p w14:paraId="5E647E91" w14:textId="77777777" w:rsidR="00DE7E52" w:rsidRPr="00CA2C55" w:rsidRDefault="00DE7E52" w:rsidP="0044437A">
      <w:pPr>
        <w:pStyle w:val="CriticalStep"/>
      </w:pPr>
      <w:r w:rsidRPr="00CA2C55">
        <w:t>▲Critical step</w:t>
      </w:r>
    </w:p>
    <w:p w14:paraId="405E5F68" w14:textId="62AAD9A4" w:rsidR="005A7530" w:rsidRDefault="005A7530" w:rsidP="00697CFF">
      <w:pPr>
        <w:spacing w:after="120"/>
        <w:ind w:left="677"/>
        <w:rPr>
          <w:rStyle w:val="ProgramNameChar"/>
          <w:b/>
          <w:color w:val="auto"/>
        </w:rPr>
      </w:pPr>
      <w:r w:rsidRPr="00723F78">
        <w:rPr>
          <w:rStyle w:val="ButtonsChar"/>
        </w:rPr>
        <w:t>XTIsolateSurfaceswithCsvList</w:t>
      </w:r>
      <w:r w:rsidRPr="00E66F6B">
        <w:rPr>
          <w:rStyle w:val="PathFilenamesChar"/>
          <w:i w:val="0"/>
          <w:color w:val="auto"/>
        </w:rPr>
        <w:t xml:space="preserve"> works with </w:t>
      </w:r>
      <w:r w:rsidRPr="00374D2C">
        <w:rPr>
          <w:rStyle w:val="ProgramNameChar"/>
        </w:rPr>
        <w:t>Imaris 8.4</w:t>
      </w:r>
      <w:r w:rsidRPr="00E66F6B">
        <w:rPr>
          <w:rStyle w:val="PathFilenamesChar"/>
          <w:i w:val="0"/>
          <w:color w:val="auto"/>
        </w:rPr>
        <w:t xml:space="preserve">, and </w:t>
      </w:r>
      <w:r w:rsidR="00D9110B">
        <w:rPr>
          <w:rStyle w:val="PathFilenamesChar"/>
          <w:i w:val="0"/>
          <w:color w:val="auto"/>
        </w:rPr>
        <w:t xml:space="preserve">as of the date of this tutorial creation, </w:t>
      </w:r>
      <w:r w:rsidRPr="00E66F6B">
        <w:rPr>
          <w:rStyle w:val="PathFilenamesChar"/>
          <w:i w:val="0"/>
          <w:color w:val="auto"/>
        </w:rPr>
        <w:t xml:space="preserve">is not yet able to work with </w:t>
      </w:r>
      <w:r w:rsidRPr="00374D2C">
        <w:rPr>
          <w:rStyle w:val="ProgramNameChar"/>
        </w:rPr>
        <w:t>Imaris 9.0</w:t>
      </w:r>
      <w:r w:rsidRPr="00E66F6B">
        <w:rPr>
          <w:rStyle w:val="PathFilenamesChar"/>
          <w:i w:val="0"/>
          <w:color w:val="auto"/>
        </w:rPr>
        <w:t xml:space="preserve"> or above</w:t>
      </w:r>
      <w:r w:rsidR="00D9110B">
        <w:rPr>
          <w:rStyle w:val="PathFilenamesChar"/>
          <w:i w:val="0"/>
          <w:color w:val="auto"/>
        </w:rPr>
        <w:t>.</w:t>
      </w:r>
      <w:r w:rsidRPr="00E66F6B">
        <w:rPr>
          <w:rStyle w:val="PathFilenamesChar"/>
          <w:i w:val="0"/>
          <w:color w:val="auto"/>
        </w:rPr>
        <w:t xml:space="preserve"> </w:t>
      </w:r>
      <w:r w:rsidR="00D9110B">
        <w:rPr>
          <w:rStyle w:val="PathFilenamesChar"/>
          <w:i w:val="0"/>
          <w:color w:val="auto"/>
        </w:rPr>
        <w:t>We were informed by the company representative that t</w:t>
      </w:r>
      <w:r w:rsidRPr="00E66F6B">
        <w:rPr>
          <w:rStyle w:val="PathFilenamesChar"/>
          <w:i w:val="0"/>
          <w:color w:val="auto"/>
        </w:rPr>
        <w:t xml:space="preserve">he developers are still working on getting Python scripts to work with surfaces in </w:t>
      </w:r>
      <w:r w:rsidRPr="00374D2C">
        <w:rPr>
          <w:rStyle w:val="ProgramNameChar"/>
        </w:rPr>
        <w:t>Imaris 9.0</w:t>
      </w:r>
      <w:r w:rsidRPr="00E66F6B">
        <w:rPr>
          <w:rStyle w:val="ProgramNameChar"/>
          <w:color w:val="auto"/>
        </w:rPr>
        <w:t>.</w:t>
      </w:r>
    </w:p>
    <w:p w14:paraId="0620EA81" w14:textId="6C3AE324" w:rsidR="00D9110B" w:rsidRPr="00697CFF" w:rsidRDefault="00D9110B" w:rsidP="00697CFF">
      <w:pPr>
        <w:pStyle w:val="CriticalStep"/>
        <w:ind w:left="706"/>
        <w:rPr>
          <w:rStyle w:val="ProgramNameChar"/>
          <w:color w:val="FF00FF"/>
        </w:rPr>
      </w:pPr>
      <w:r>
        <w:t>►Troubleshooting</w:t>
      </w:r>
    </w:p>
    <w:p w14:paraId="7F7EF012" w14:textId="219AD10C" w:rsidR="005A7530" w:rsidRDefault="00DE7E52" w:rsidP="00697CFF">
      <w:pPr>
        <w:spacing w:after="120"/>
        <w:ind w:left="677"/>
        <w:rPr>
          <w:rStyle w:val="ProgramNameChar"/>
          <w:color w:val="auto"/>
        </w:rPr>
      </w:pPr>
      <w:r w:rsidRPr="00875F8E">
        <w:rPr>
          <w:rStyle w:val="ProgramNameChar"/>
          <w:color w:val="auto"/>
        </w:rPr>
        <w:t>I</w:t>
      </w:r>
      <w:r w:rsidR="005A7530" w:rsidRPr="00875F8E">
        <w:rPr>
          <w:rStyle w:val="ProgramNameChar"/>
          <w:color w:val="auto"/>
        </w:rPr>
        <w:t>f the population contains only 1 surface, the script will not be able to run.</w:t>
      </w:r>
      <w:r w:rsidR="0055596C">
        <w:rPr>
          <w:rStyle w:val="ProgramNameChar"/>
          <w:color w:val="auto"/>
        </w:rPr>
        <w:t xml:space="preserve"> However, in this case, there should not be any point in running the script at all, but</w:t>
      </w:r>
      <w:r w:rsidR="005A7530" w:rsidRPr="00875F8E">
        <w:rPr>
          <w:rStyle w:val="ProgramNameChar"/>
          <w:color w:val="auto"/>
        </w:rPr>
        <w:t xml:space="preserve"> </w:t>
      </w:r>
      <w:r w:rsidR="0055596C">
        <w:rPr>
          <w:rStyle w:val="ProgramNameChar"/>
          <w:color w:val="auto"/>
        </w:rPr>
        <w:t xml:space="preserve">if absolutely required (e.g. for consistency), </w:t>
      </w:r>
      <w:r w:rsidR="005A7530" w:rsidRPr="00875F8E">
        <w:rPr>
          <w:rStyle w:val="ProgramNameChar"/>
          <w:color w:val="auto"/>
        </w:rPr>
        <w:t xml:space="preserve">the user can </w:t>
      </w:r>
      <w:r w:rsidR="006340EB">
        <w:rPr>
          <w:rStyle w:val="ProgramNameChar"/>
          <w:color w:val="auto"/>
        </w:rPr>
        <w:t xml:space="preserve">perform a </w:t>
      </w:r>
      <w:r w:rsidR="005A7530" w:rsidRPr="00875F8E">
        <w:rPr>
          <w:rStyle w:val="ProgramNameChar"/>
          <w:color w:val="auto"/>
        </w:rPr>
        <w:t xml:space="preserve">workaround by </w:t>
      </w:r>
      <w:r w:rsidR="009F31B0">
        <w:rPr>
          <w:rStyle w:val="ProgramNameChar"/>
          <w:color w:val="auto"/>
        </w:rPr>
        <w:t>manually duplicating the</w:t>
      </w:r>
      <w:r w:rsidR="005A7530" w:rsidRPr="00875F8E">
        <w:rPr>
          <w:rStyle w:val="ProgramNameChar"/>
          <w:color w:val="auto"/>
        </w:rPr>
        <w:t xml:space="preserve"> surface of interest</w:t>
      </w:r>
      <w:r w:rsidR="0055596C">
        <w:rPr>
          <w:rStyle w:val="ProgramNameChar"/>
          <w:color w:val="auto"/>
        </w:rPr>
        <w:t xml:space="preserve"> first</w:t>
      </w:r>
      <w:r w:rsidR="005A7530" w:rsidRPr="00875F8E">
        <w:rPr>
          <w:rStyle w:val="ProgramNameChar"/>
          <w:color w:val="auto"/>
        </w:rPr>
        <w:t>.</w:t>
      </w:r>
    </w:p>
    <w:p w14:paraId="70A9A27B" w14:textId="77777777" w:rsidR="00A53ECF" w:rsidRPr="002B7D13" w:rsidRDefault="00A53ECF" w:rsidP="00A53ECF">
      <w:pPr>
        <w:pStyle w:val="CriticalStep"/>
        <w:ind w:left="706"/>
      </w:pPr>
      <w:r>
        <w:t>►Troubleshooting</w:t>
      </w:r>
    </w:p>
    <w:p w14:paraId="3EA8477C" w14:textId="68405995" w:rsidR="002A52D0" w:rsidRDefault="00B50374" w:rsidP="0058502B">
      <w:pPr>
        <w:spacing w:after="240"/>
        <w:ind w:left="677"/>
        <w:rPr>
          <w:rStyle w:val="ProgramNameChar"/>
          <w:color w:val="auto"/>
        </w:rPr>
      </w:pPr>
      <w:r w:rsidRPr="00875F8E">
        <w:rPr>
          <w:rStyle w:val="ProgramNameChar"/>
          <w:color w:val="auto"/>
        </w:rPr>
        <w:t>I</w:t>
      </w:r>
      <w:r w:rsidR="005A7530" w:rsidRPr="00875F8E">
        <w:rPr>
          <w:rStyle w:val="ProgramNameChar"/>
          <w:color w:val="auto"/>
        </w:rPr>
        <w:t xml:space="preserve">f an error occurs during the backgating, the user should double-check that </w:t>
      </w:r>
      <w:r w:rsidR="0023535C" w:rsidRPr="00875F8E">
        <w:rPr>
          <w:rStyle w:val="ProgramNameChar"/>
          <w:color w:val="auto"/>
        </w:rPr>
        <w:t>the exported surface I</w:t>
      </w:r>
      <w:r w:rsidR="00E36AF0" w:rsidRPr="00875F8E">
        <w:rPr>
          <w:rStyle w:val="ProgramNameChar"/>
          <w:color w:val="auto"/>
        </w:rPr>
        <w:t xml:space="preserve">Ds from </w:t>
      </w:r>
      <w:r w:rsidR="00E36AF0" w:rsidRPr="002E4ED2">
        <w:rPr>
          <w:rStyle w:val="ProgramNameChar"/>
        </w:rPr>
        <w:t>FlowJo</w:t>
      </w:r>
      <w:r w:rsidR="00E36AF0" w:rsidRPr="00875F8E">
        <w:rPr>
          <w:rStyle w:val="ProgramNameChar"/>
          <w:color w:val="auto"/>
        </w:rPr>
        <w:t xml:space="preserve"> match the original IDs of the surface</w:t>
      </w:r>
      <w:r w:rsidR="00C05D67" w:rsidRPr="00875F8E">
        <w:rPr>
          <w:rStyle w:val="ProgramNameChar"/>
          <w:color w:val="auto"/>
        </w:rPr>
        <w:t>.</w:t>
      </w:r>
      <w:r w:rsidR="00AD26D3">
        <w:rPr>
          <w:rStyle w:val="ProgramNameChar"/>
          <w:color w:val="auto"/>
        </w:rPr>
        <w:t xml:space="preserve"> If the exported surface IDs from </w:t>
      </w:r>
      <w:r w:rsidR="00AD26D3" w:rsidRPr="002E4ED2">
        <w:rPr>
          <w:rStyle w:val="ProgramNameChar"/>
        </w:rPr>
        <w:t>FlowJo</w:t>
      </w:r>
      <w:r w:rsidR="00AD26D3">
        <w:rPr>
          <w:rStyle w:val="ProgramNameChar"/>
          <w:color w:val="auto"/>
        </w:rPr>
        <w:t xml:space="preserve"> are different, it could be due to a bug in </w:t>
      </w:r>
      <w:r w:rsidR="00AD26D3" w:rsidRPr="002E4ED2">
        <w:rPr>
          <w:rStyle w:val="ProgramNameChar"/>
        </w:rPr>
        <w:t>FlowJo</w:t>
      </w:r>
      <w:r w:rsidR="00AD26D3">
        <w:rPr>
          <w:rStyle w:val="ProgramNameChar"/>
          <w:color w:val="auto"/>
        </w:rPr>
        <w:t>.</w:t>
      </w:r>
      <w:r w:rsidR="0058502B">
        <w:rPr>
          <w:rStyle w:val="ProgramNameChar"/>
          <w:color w:val="auto"/>
        </w:rPr>
        <w:t xml:space="preserve"> You can </w:t>
      </w:r>
      <w:r w:rsidR="008D41BD">
        <w:rPr>
          <w:rStyle w:val="ProgramNameChar"/>
          <w:color w:val="auto"/>
        </w:rPr>
        <w:t>try closing</w:t>
      </w:r>
      <w:r w:rsidR="0058502B">
        <w:rPr>
          <w:rStyle w:val="ProgramNameChar"/>
          <w:color w:val="auto"/>
        </w:rPr>
        <w:t xml:space="preserve"> all the programs completely and repeat</w:t>
      </w:r>
      <w:r w:rsidR="008D41BD">
        <w:rPr>
          <w:rStyle w:val="ProgramNameChar"/>
          <w:color w:val="auto"/>
        </w:rPr>
        <w:t>ing</w:t>
      </w:r>
      <w:r w:rsidR="0058502B">
        <w:rPr>
          <w:rStyle w:val="ProgramNameChar"/>
          <w:color w:val="auto"/>
        </w:rPr>
        <w:t xml:space="preserve"> </w:t>
      </w:r>
      <w:r w:rsidR="0058502B">
        <w:rPr>
          <w:rStyle w:val="ProgramNameChar"/>
          <w:b/>
          <w:color w:val="auto"/>
        </w:rPr>
        <w:t>S</w:t>
      </w:r>
      <w:r w:rsidR="0058502B" w:rsidRPr="001E1EEB">
        <w:rPr>
          <w:rStyle w:val="ProgramNameChar"/>
          <w:b/>
          <w:color w:val="auto"/>
        </w:rPr>
        <w:t>ection 2.7</w:t>
      </w:r>
      <w:r w:rsidR="0058502B">
        <w:rPr>
          <w:rStyle w:val="ProgramNameChar"/>
          <w:color w:val="auto"/>
        </w:rPr>
        <w:t xml:space="preserve"> again. </w:t>
      </w:r>
    </w:p>
    <w:p w14:paraId="13240BF6" w14:textId="77777777" w:rsidR="003D23EE" w:rsidRDefault="003D23EE" w:rsidP="0058502B">
      <w:pPr>
        <w:spacing w:after="240"/>
        <w:ind w:left="677"/>
        <w:rPr>
          <w:rStyle w:val="ProgramNameChar"/>
          <w:color w:val="auto"/>
        </w:rPr>
      </w:pPr>
    </w:p>
    <w:p w14:paraId="537010D9" w14:textId="77777777" w:rsidR="003D23EE" w:rsidRDefault="003D23EE" w:rsidP="002E4ED2">
      <w:pPr>
        <w:spacing w:after="120"/>
        <w:rPr>
          <w:rStyle w:val="ProgramNameChar"/>
          <w:color w:val="auto"/>
        </w:rPr>
      </w:pPr>
    </w:p>
    <w:p w14:paraId="17EF663A" w14:textId="0B40E838" w:rsidR="001E1EEB" w:rsidRDefault="001E1EEB">
      <w:pPr>
        <w:rPr>
          <w:rStyle w:val="ProgramNameChar"/>
          <w:rFonts w:eastAsiaTheme="majorEastAsia"/>
          <w:b/>
          <w:bCs/>
          <w:color w:val="auto"/>
          <w:sz w:val="32"/>
          <w:szCs w:val="32"/>
        </w:rPr>
      </w:pPr>
      <w:r>
        <w:rPr>
          <w:rStyle w:val="ProgramNameChar"/>
          <w:color w:val="auto"/>
        </w:rPr>
        <w:br w:type="page"/>
      </w:r>
    </w:p>
    <w:p w14:paraId="408946E9" w14:textId="77777777" w:rsidR="0009538B" w:rsidRDefault="0009538B" w:rsidP="00891459">
      <w:pPr>
        <w:pStyle w:val="Heading1"/>
      </w:pPr>
      <w:bookmarkStart w:id="40" w:name="_Toc513712393"/>
      <w:r w:rsidRPr="00507898">
        <w:lastRenderedPageBreak/>
        <w:t>Spectral Compensation (optional)</w:t>
      </w:r>
      <w:bookmarkEnd w:id="40"/>
    </w:p>
    <w:p w14:paraId="51794F60" w14:textId="3EB8A528" w:rsidR="00AD2D8E" w:rsidRPr="00C96D5E" w:rsidRDefault="001E1EEB" w:rsidP="00891459">
      <w:pPr>
        <w:pStyle w:val="Heading2"/>
      </w:pPr>
      <w:bookmarkStart w:id="41" w:name="_Toc513712394"/>
      <w:r w:rsidRPr="00C96D5E">
        <w:t>Compensation using FlowJo</w:t>
      </w:r>
      <w:bookmarkEnd w:id="41"/>
    </w:p>
    <w:p w14:paraId="6D724031" w14:textId="77777777" w:rsidR="0009538B" w:rsidRPr="00471BB0" w:rsidRDefault="0009538B" w:rsidP="00C96D5E">
      <w:pPr>
        <w:pStyle w:val="ListParagraph"/>
        <w:rPr>
          <w:rFonts w:cs="Times New Roman"/>
        </w:rPr>
      </w:pPr>
    </w:p>
    <w:p w14:paraId="5315990D" w14:textId="386203EC" w:rsidR="0009538B" w:rsidRPr="00B135E3" w:rsidRDefault="0009538B" w:rsidP="00C96D5E">
      <w:pPr>
        <w:spacing w:after="120"/>
        <w:jc w:val="both"/>
        <w:rPr>
          <w:rFonts w:cs="Times New Roman"/>
        </w:rPr>
      </w:pPr>
      <w:r w:rsidRPr="003030C8">
        <w:rPr>
          <w:rFonts w:cs="Times New Roman"/>
        </w:rPr>
        <w:t xml:space="preserve">In the case where there is spillover, spectral compensation is required. For the purposes of this tutorial, we will be using a test data set with a mixture of YFP- and GFP-containing </w:t>
      </w:r>
      <w:r w:rsidR="00C4021D">
        <w:rPr>
          <w:rFonts w:cs="Times New Roman"/>
        </w:rPr>
        <w:t xml:space="preserve">mostly </w:t>
      </w:r>
      <w:r w:rsidRPr="006C79F9">
        <w:rPr>
          <w:rFonts w:cs="Times New Roman"/>
        </w:rPr>
        <w:t>single-positive cells</w:t>
      </w:r>
      <w:r w:rsidRPr="003030C8">
        <w:rPr>
          <w:rFonts w:cs="Times New Roman"/>
        </w:rPr>
        <w:t>.</w:t>
      </w:r>
      <w:r w:rsidR="00A647C5" w:rsidRPr="00B135E3">
        <w:rPr>
          <w:rFonts w:cs="Times New Roman"/>
        </w:rPr>
        <w:t xml:space="preserve"> </w:t>
      </w:r>
      <w:r w:rsidR="00121ABA">
        <w:rPr>
          <w:rFonts w:cs="Times New Roman"/>
        </w:rPr>
        <w:t xml:space="preserve">Since we can unambiguously identify our single-positive cells </w:t>
      </w:r>
      <w:r w:rsidR="006C79F9">
        <w:rPr>
          <w:rFonts w:cs="Times New Roman"/>
        </w:rPr>
        <w:t>using</w:t>
      </w:r>
      <w:r w:rsidR="00121ABA">
        <w:rPr>
          <w:rFonts w:cs="Times New Roman"/>
        </w:rPr>
        <w:t xml:space="preserve"> the data set itself, </w:t>
      </w:r>
      <w:r w:rsidR="006C79F9">
        <w:rPr>
          <w:rFonts w:cs="Times New Roman"/>
        </w:rPr>
        <w:t>we do not need any ‘single stain’ controls for this example, but you may need to prepare them for your own dataset.</w:t>
      </w:r>
      <w:r w:rsidR="00FE078F">
        <w:rPr>
          <w:rFonts w:cs="Times New Roman"/>
        </w:rPr>
        <w:t xml:space="preserve"> You should acquire the ‘single stain’ controls on the same day with the exact same settings as your actual data.</w:t>
      </w:r>
    </w:p>
    <w:p w14:paraId="2B9A95CB" w14:textId="2FC5A602" w:rsidR="006E4DA2" w:rsidRDefault="00C47EE1" w:rsidP="00C96D5E">
      <w:pPr>
        <w:pStyle w:val="ListParagraph"/>
        <w:numPr>
          <w:ilvl w:val="0"/>
          <w:numId w:val="2"/>
        </w:numPr>
        <w:spacing w:before="120" w:after="120"/>
        <w:contextualSpacing w:val="0"/>
        <w:rPr>
          <w:rFonts w:cs="Times New Roman"/>
        </w:rPr>
      </w:pPr>
      <w:r>
        <w:rPr>
          <w:rFonts w:cs="Times New Roman"/>
        </w:rPr>
        <w:t>C</w:t>
      </w:r>
      <w:r w:rsidR="000B6F6B">
        <w:rPr>
          <w:rFonts w:cs="Times New Roman"/>
        </w:rPr>
        <w:t xml:space="preserve">opy the </w:t>
      </w:r>
      <w:r>
        <w:rPr>
          <w:rFonts w:cs="Times New Roman"/>
        </w:rPr>
        <w:t xml:space="preserve">folder called </w:t>
      </w:r>
      <w:r w:rsidR="00A647C5" w:rsidRPr="0070323F">
        <w:rPr>
          <w:rStyle w:val="PathFilenamesChar"/>
        </w:rPr>
        <w:t>C:\Users\Lenovo\Desktop\Software\HSC\Data\</w:t>
      </w:r>
      <w:r w:rsidRPr="00AC06A4">
        <w:rPr>
          <w:rStyle w:val="PathFilenamesChar"/>
        </w:rPr>
        <w:t>Compensation</w:t>
      </w:r>
      <w:r w:rsidR="00D14846">
        <w:rPr>
          <w:rStyle w:val="PathFilenamesChar"/>
        </w:rPr>
        <w:t>\</w:t>
      </w:r>
      <w:r>
        <w:rPr>
          <w:rFonts w:cs="Times New Roman"/>
        </w:rPr>
        <w:t xml:space="preserve"> </w:t>
      </w:r>
      <w:r w:rsidR="000B6F6B">
        <w:rPr>
          <w:rFonts w:cs="Times New Roman"/>
        </w:rPr>
        <w:t>to</w:t>
      </w:r>
      <w:r>
        <w:rPr>
          <w:rFonts w:cs="Times New Roman"/>
        </w:rPr>
        <w:t xml:space="preserve"> the filepath </w:t>
      </w:r>
      <w:r w:rsidR="00B64435" w:rsidRPr="00FF7A15">
        <w:rPr>
          <w:rStyle w:val="PathFilenamesChar"/>
        </w:rPr>
        <w:t>C:\Users\Lenovo\Desktop\Data</w:t>
      </w:r>
      <w:r w:rsidRPr="0044437A">
        <w:rPr>
          <w:rStyle w:val="PathFilenamesChar"/>
        </w:rPr>
        <w:t>\</w:t>
      </w:r>
      <w:r w:rsidRPr="00AC06A4">
        <w:rPr>
          <w:rStyle w:val="PathFilenamesChar"/>
        </w:rPr>
        <w:t>Compensation</w:t>
      </w:r>
      <w:r w:rsidR="00D14846">
        <w:rPr>
          <w:rStyle w:val="PathFilenamesChar"/>
        </w:rPr>
        <w:t>\</w:t>
      </w:r>
      <w:r w:rsidR="00B64435">
        <w:rPr>
          <w:rFonts w:cs="Times New Roman"/>
        </w:rPr>
        <w:t>.</w:t>
      </w:r>
    </w:p>
    <w:p w14:paraId="3FA6B712" w14:textId="172ED496" w:rsidR="0009538B" w:rsidRPr="001147D1" w:rsidRDefault="0009538B" w:rsidP="00C96D5E">
      <w:pPr>
        <w:pStyle w:val="ListParagraph"/>
        <w:numPr>
          <w:ilvl w:val="0"/>
          <w:numId w:val="2"/>
        </w:numPr>
        <w:spacing w:before="120" w:after="120"/>
        <w:contextualSpacing w:val="0"/>
        <w:rPr>
          <w:rFonts w:cs="Times New Roman"/>
        </w:rPr>
      </w:pPr>
      <w:r w:rsidRPr="001147D1">
        <w:rPr>
          <w:rFonts w:cs="Times New Roman"/>
        </w:rPr>
        <w:t xml:space="preserve">Drag the file </w:t>
      </w:r>
      <w:r w:rsidR="00DD76D8">
        <w:rPr>
          <w:rStyle w:val="CommentChar"/>
        </w:rPr>
        <w:t>Compensation</w:t>
      </w:r>
      <w:r w:rsidRPr="00E16073">
        <w:rPr>
          <w:rStyle w:val="CommentChar"/>
        </w:rPr>
        <w:t>_Objects.csv</w:t>
      </w:r>
      <w:r w:rsidRPr="001147D1">
        <w:rPr>
          <w:rFonts w:cs="Times New Roman"/>
        </w:rPr>
        <w:t xml:space="preserve"> </w:t>
      </w:r>
      <w:r w:rsidR="001147D1" w:rsidRPr="001147D1">
        <w:rPr>
          <w:rFonts w:cs="Times New Roman"/>
        </w:rPr>
        <w:t xml:space="preserve">from the </w:t>
      </w:r>
      <w:r w:rsidR="00200A8A" w:rsidRPr="00FF7A15">
        <w:rPr>
          <w:rStyle w:val="PathFilenamesChar"/>
        </w:rPr>
        <w:t>C:\Users\Lenovo\Desktop\Data</w:t>
      </w:r>
      <w:r w:rsidR="00200A8A" w:rsidRPr="0044437A">
        <w:rPr>
          <w:rStyle w:val="PathFilenamesChar"/>
        </w:rPr>
        <w:t>\</w:t>
      </w:r>
      <w:r w:rsidR="00200A8A" w:rsidRPr="00AC06A4">
        <w:rPr>
          <w:rStyle w:val="PathFilenamesChar"/>
        </w:rPr>
        <w:t>Compensation</w:t>
      </w:r>
      <w:r w:rsidR="00200A8A">
        <w:rPr>
          <w:rStyle w:val="PathFilenamesChar"/>
        </w:rPr>
        <w:t xml:space="preserve">\ </w:t>
      </w:r>
      <w:r w:rsidR="001147D1" w:rsidRPr="001147D1">
        <w:rPr>
          <w:rFonts w:cs="Times New Roman"/>
        </w:rPr>
        <w:t xml:space="preserve">folder </w:t>
      </w:r>
      <w:r w:rsidRPr="001147D1">
        <w:rPr>
          <w:rFonts w:cs="Times New Roman"/>
        </w:rPr>
        <w:t xml:space="preserve">into </w:t>
      </w:r>
      <w:r w:rsidRPr="001B7DAA">
        <w:rPr>
          <w:rStyle w:val="ProgramNameChar"/>
        </w:rPr>
        <w:t>FlowJo</w:t>
      </w:r>
      <w:r w:rsidRPr="001147D1">
        <w:rPr>
          <w:rFonts w:cs="Times New Roman"/>
        </w:rPr>
        <w:t xml:space="preserve">. </w:t>
      </w:r>
      <w:r w:rsidR="00DE71AF">
        <w:rPr>
          <w:rFonts w:cs="Times New Roman"/>
        </w:rPr>
        <w:t>T</w:t>
      </w:r>
      <w:r w:rsidRPr="001147D1">
        <w:rPr>
          <w:rFonts w:cs="Times New Roman"/>
        </w:rPr>
        <w:t xml:space="preserve">he program </w:t>
      </w:r>
      <w:r w:rsidR="00DE71AF">
        <w:rPr>
          <w:rFonts w:cs="Times New Roman"/>
        </w:rPr>
        <w:t>should</w:t>
      </w:r>
      <w:r w:rsidR="00DE71AF" w:rsidRPr="001147D1">
        <w:rPr>
          <w:rFonts w:cs="Times New Roman"/>
        </w:rPr>
        <w:t xml:space="preserve"> </w:t>
      </w:r>
      <w:r w:rsidRPr="001147D1">
        <w:rPr>
          <w:rFonts w:cs="Times New Roman"/>
        </w:rPr>
        <w:t>automatically convert the CSV file into a FCS format.</w:t>
      </w:r>
    </w:p>
    <w:p w14:paraId="27C4945C" w14:textId="73A196BB" w:rsidR="0078714D" w:rsidRDefault="00E46F4B" w:rsidP="00C96D5E">
      <w:pPr>
        <w:pStyle w:val="ListParagraph"/>
        <w:numPr>
          <w:ilvl w:val="0"/>
          <w:numId w:val="2"/>
        </w:numPr>
        <w:spacing w:before="120" w:after="120"/>
        <w:contextualSpacing w:val="0"/>
        <w:jc w:val="both"/>
        <w:rPr>
          <w:rFonts w:cs="Times New Roman"/>
        </w:rPr>
      </w:pPr>
      <w:r>
        <w:rPr>
          <w:rFonts w:cs="Times New Roman"/>
        </w:rPr>
        <w:t xml:space="preserve">Plot </w:t>
      </w:r>
      <w:r w:rsidR="00BD201A">
        <w:rPr>
          <w:rStyle w:val="CommentChar"/>
        </w:rPr>
        <w:t>Parameter_</w:t>
      </w:r>
      <w:r w:rsidR="00CB2CFD" w:rsidRPr="006E1DAE">
        <w:rPr>
          <w:rStyle w:val="CommentChar"/>
        </w:rPr>
        <w:t xml:space="preserve">6: </w:t>
      </w:r>
      <w:r w:rsidR="009F447E" w:rsidRPr="006E1DAE">
        <w:rPr>
          <w:rStyle w:val="CommentChar"/>
        </w:rPr>
        <w:t>I</w:t>
      </w:r>
      <w:r w:rsidR="009F447E" w:rsidRPr="00BD4F3E">
        <w:rPr>
          <w:rStyle w:val="CommentChar"/>
        </w:rPr>
        <w:t>ntensity</w:t>
      </w:r>
      <w:r w:rsidR="00FF65FD">
        <w:rPr>
          <w:rStyle w:val="CommentChar"/>
        </w:rPr>
        <w:t>_</w:t>
      </w:r>
      <w:r w:rsidR="003A6FCA">
        <w:rPr>
          <w:rStyle w:val="CommentChar"/>
        </w:rPr>
        <w:t>Center</w:t>
      </w:r>
      <w:r w:rsidR="00FF65FD">
        <w:rPr>
          <w:rStyle w:val="CommentChar"/>
        </w:rPr>
        <w:t>_</w:t>
      </w:r>
      <w:r w:rsidR="00EA474B" w:rsidRPr="00BD4F3E">
        <w:rPr>
          <w:rStyle w:val="CommentChar"/>
        </w:rPr>
        <w:t>C</w:t>
      </w:r>
      <w:r w:rsidR="006472C9">
        <w:rPr>
          <w:rStyle w:val="CommentChar"/>
        </w:rPr>
        <w:t>h</w:t>
      </w:r>
      <w:r w:rsidR="00FF65FD">
        <w:rPr>
          <w:rStyle w:val="CommentChar"/>
        </w:rPr>
        <w:t>_</w:t>
      </w:r>
      <w:r w:rsidR="006472C9">
        <w:rPr>
          <w:rStyle w:val="CommentChar"/>
        </w:rPr>
        <w:t>0</w:t>
      </w:r>
      <w:r w:rsidR="00787F2D">
        <w:rPr>
          <w:rStyle w:val="CommentChar"/>
        </w:rPr>
        <w:t>1</w:t>
      </w:r>
      <w:r w:rsidR="00E57174">
        <w:rPr>
          <w:rFonts w:cs="Times New Roman"/>
        </w:rPr>
        <w:t xml:space="preserve"> (</w:t>
      </w:r>
      <w:r w:rsidR="009B1BD7">
        <w:rPr>
          <w:rFonts w:cs="Times New Roman"/>
        </w:rPr>
        <w:t>Y</w:t>
      </w:r>
      <w:r w:rsidR="00E57174">
        <w:rPr>
          <w:rFonts w:cs="Times New Roman"/>
        </w:rPr>
        <w:t xml:space="preserve">FP) </w:t>
      </w:r>
      <w:r w:rsidR="00AE0D80">
        <w:rPr>
          <w:rFonts w:cs="Times New Roman"/>
        </w:rPr>
        <w:t xml:space="preserve">for the </w:t>
      </w:r>
      <w:r w:rsidR="00787F2D">
        <w:rPr>
          <w:rFonts w:cs="Times New Roman"/>
        </w:rPr>
        <w:t>X</w:t>
      </w:r>
      <w:r w:rsidR="00AE0D80">
        <w:rPr>
          <w:rFonts w:cs="Times New Roman"/>
        </w:rPr>
        <w:t xml:space="preserve">-axis, and </w:t>
      </w:r>
      <w:r w:rsidR="00BD201A">
        <w:rPr>
          <w:rStyle w:val="CommentChar"/>
        </w:rPr>
        <w:t>Parameter_</w:t>
      </w:r>
      <w:r w:rsidR="00CB2CFD" w:rsidRPr="006E1DAE">
        <w:rPr>
          <w:rStyle w:val="CommentChar"/>
        </w:rPr>
        <w:t>7:</w:t>
      </w:r>
      <w:r w:rsidR="00CB2CFD">
        <w:rPr>
          <w:rFonts w:cs="Times New Roman"/>
        </w:rPr>
        <w:t xml:space="preserve"> </w:t>
      </w:r>
      <w:r w:rsidR="009F447E" w:rsidRPr="00BD4F3E">
        <w:rPr>
          <w:rStyle w:val="CommentChar"/>
        </w:rPr>
        <w:t>Intensity</w:t>
      </w:r>
      <w:r w:rsidR="00FF65FD">
        <w:rPr>
          <w:rStyle w:val="CommentChar"/>
        </w:rPr>
        <w:t>_</w:t>
      </w:r>
      <w:r w:rsidR="003A6FCA">
        <w:rPr>
          <w:rStyle w:val="CommentChar"/>
        </w:rPr>
        <w:t>Center</w:t>
      </w:r>
      <w:r w:rsidR="00FF65FD">
        <w:rPr>
          <w:rStyle w:val="CommentChar"/>
        </w:rPr>
        <w:t>_</w:t>
      </w:r>
      <w:r w:rsidR="00E57174" w:rsidRPr="00BD4F3E">
        <w:rPr>
          <w:rStyle w:val="CommentChar"/>
        </w:rPr>
        <w:t>C</w:t>
      </w:r>
      <w:r w:rsidR="006472C9">
        <w:rPr>
          <w:rStyle w:val="CommentChar"/>
        </w:rPr>
        <w:t>h</w:t>
      </w:r>
      <w:r w:rsidR="00FF65FD">
        <w:rPr>
          <w:rStyle w:val="CommentChar"/>
        </w:rPr>
        <w:t>_</w:t>
      </w:r>
      <w:r w:rsidR="006472C9">
        <w:rPr>
          <w:rStyle w:val="CommentChar"/>
        </w:rPr>
        <w:t>0</w:t>
      </w:r>
      <w:r w:rsidR="00787F2D">
        <w:rPr>
          <w:rStyle w:val="CommentChar"/>
        </w:rPr>
        <w:t>2</w:t>
      </w:r>
      <w:r w:rsidR="00C82582">
        <w:rPr>
          <w:rFonts w:cs="Times New Roman"/>
        </w:rPr>
        <w:t xml:space="preserve"> (</w:t>
      </w:r>
      <w:r w:rsidR="009B1BD7">
        <w:rPr>
          <w:rFonts w:cs="Times New Roman"/>
        </w:rPr>
        <w:t>G</w:t>
      </w:r>
      <w:r w:rsidR="00C82582">
        <w:rPr>
          <w:rFonts w:cs="Times New Roman"/>
        </w:rPr>
        <w:t>FP)</w:t>
      </w:r>
      <w:r w:rsidR="00AE0D80">
        <w:rPr>
          <w:rFonts w:cs="Times New Roman"/>
        </w:rPr>
        <w:t xml:space="preserve"> as the </w:t>
      </w:r>
      <w:r w:rsidR="00416DA3">
        <w:rPr>
          <w:rFonts w:cs="Times New Roman"/>
        </w:rPr>
        <w:t>Y</w:t>
      </w:r>
      <w:r w:rsidR="00AE0D80">
        <w:rPr>
          <w:rFonts w:cs="Times New Roman"/>
        </w:rPr>
        <w:t>-axis</w:t>
      </w:r>
      <w:r w:rsidR="00C82582">
        <w:rPr>
          <w:rFonts w:cs="Times New Roman"/>
        </w:rPr>
        <w:t>.</w:t>
      </w:r>
      <w:r w:rsidR="0078714D">
        <w:rPr>
          <w:rFonts w:cs="Times New Roman"/>
        </w:rPr>
        <w:t xml:space="preserve"> Click the </w:t>
      </w:r>
      <w:r w:rsidR="0078714D" w:rsidRPr="00BD4F3E">
        <w:rPr>
          <w:rStyle w:val="ButtonsChar"/>
        </w:rPr>
        <w:t>T</w:t>
      </w:r>
      <w:r w:rsidR="0078714D">
        <w:rPr>
          <w:rFonts w:cs="Times New Roman"/>
        </w:rPr>
        <w:t xml:space="preserve"> button for the X</w:t>
      </w:r>
      <w:r w:rsidR="00537B84">
        <w:rPr>
          <w:rFonts w:cs="Times New Roman"/>
        </w:rPr>
        <w:t>-</w:t>
      </w:r>
      <w:r w:rsidR="0078714D">
        <w:rPr>
          <w:rFonts w:cs="Times New Roman"/>
        </w:rPr>
        <w:t>axis.</w:t>
      </w:r>
      <w:r w:rsidR="00C82582">
        <w:rPr>
          <w:rFonts w:cs="Times New Roman"/>
        </w:rPr>
        <w:t xml:space="preserve"> </w:t>
      </w:r>
      <w:r w:rsidR="00C92E9F">
        <w:rPr>
          <w:rFonts w:cs="Times New Roman"/>
        </w:rPr>
        <w:t xml:space="preserve">The scale should be set to </w:t>
      </w:r>
      <w:r w:rsidR="00C92E9F" w:rsidRPr="00C92E9F">
        <w:rPr>
          <w:rStyle w:val="ButtonsChar"/>
        </w:rPr>
        <w:t>L</w:t>
      </w:r>
      <w:r w:rsidR="0078714D" w:rsidRPr="00C92E9F">
        <w:rPr>
          <w:rStyle w:val="ButtonsChar"/>
        </w:rPr>
        <w:t>inear</w:t>
      </w:r>
      <w:r w:rsidR="0078714D">
        <w:rPr>
          <w:rFonts w:cs="Times New Roman"/>
        </w:rPr>
        <w:t xml:space="preserve">. Select </w:t>
      </w:r>
      <w:r w:rsidR="0078714D" w:rsidRPr="00BD4F3E">
        <w:rPr>
          <w:rStyle w:val="ButtonsChar"/>
        </w:rPr>
        <w:t xml:space="preserve">Customise </w:t>
      </w:r>
      <w:r w:rsidR="00E33460">
        <w:rPr>
          <w:rStyle w:val="ButtonsChar"/>
        </w:rPr>
        <w:t>A</w:t>
      </w:r>
      <w:r w:rsidR="0078714D" w:rsidRPr="00BD4F3E">
        <w:rPr>
          <w:rStyle w:val="ButtonsChar"/>
        </w:rPr>
        <w:t>xis</w:t>
      </w:r>
      <w:r w:rsidR="00E33460">
        <w:rPr>
          <w:rStyle w:val="ButtonsChar"/>
        </w:rPr>
        <w:t>…</w:t>
      </w:r>
      <w:r w:rsidR="0078714D">
        <w:rPr>
          <w:rFonts w:cs="Times New Roman"/>
        </w:rPr>
        <w:t xml:space="preserve"> and set the minimum value as </w:t>
      </w:r>
      <w:r w:rsidR="007E2BE1">
        <w:rPr>
          <w:rStyle w:val="IntegerChar"/>
        </w:rPr>
        <w:t>50</w:t>
      </w:r>
      <w:r w:rsidR="0078714D">
        <w:rPr>
          <w:rFonts w:cs="Times New Roman"/>
        </w:rPr>
        <w:t xml:space="preserve">, maximum value as </w:t>
      </w:r>
      <w:r w:rsidR="007E2BE1">
        <w:rPr>
          <w:rStyle w:val="IntegerChar"/>
        </w:rPr>
        <w:t>2000</w:t>
      </w:r>
      <w:r w:rsidR="0078714D">
        <w:rPr>
          <w:rFonts w:cs="Times New Roman"/>
        </w:rPr>
        <w:t xml:space="preserve">. </w:t>
      </w:r>
      <w:r w:rsidR="00BD4F3E">
        <w:rPr>
          <w:rFonts w:cs="Times New Roman"/>
        </w:rPr>
        <w:t>Do the same for the Y axis</w:t>
      </w:r>
      <w:r w:rsidR="00E82A88">
        <w:rPr>
          <w:rFonts w:cs="Times New Roman"/>
        </w:rPr>
        <w:t>,</w:t>
      </w:r>
      <w:r w:rsidR="00A52474">
        <w:rPr>
          <w:rFonts w:cs="Times New Roman"/>
        </w:rPr>
        <w:t xml:space="preserve"> </w:t>
      </w:r>
      <w:r w:rsidR="00E82A88">
        <w:rPr>
          <w:rFonts w:cs="Times New Roman"/>
        </w:rPr>
        <w:t xml:space="preserve">but </w:t>
      </w:r>
      <w:r w:rsidR="00A52474">
        <w:rPr>
          <w:rFonts w:cs="Times New Roman"/>
        </w:rPr>
        <w:t xml:space="preserve">set the minimum value as </w:t>
      </w:r>
      <w:r w:rsidR="00A52474" w:rsidRPr="006E1DAE">
        <w:rPr>
          <w:rStyle w:val="IntegerChar"/>
        </w:rPr>
        <w:t>0</w:t>
      </w:r>
      <w:r w:rsidR="00A52474">
        <w:rPr>
          <w:rFonts w:cs="Times New Roman"/>
        </w:rPr>
        <w:t xml:space="preserve">, maximum value as </w:t>
      </w:r>
      <w:r w:rsidR="007B1E7C">
        <w:rPr>
          <w:rStyle w:val="IntegerChar"/>
        </w:rPr>
        <w:t>2500</w:t>
      </w:r>
      <w:r w:rsidR="00A52474">
        <w:rPr>
          <w:rFonts w:cs="Times New Roman"/>
        </w:rPr>
        <w:t>.</w:t>
      </w:r>
      <w:r w:rsidR="00537B84">
        <w:rPr>
          <w:rFonts w:cs="Times New Roman"/>
        </w:rPr>
        <w:t xml:space="preserve"> See </w:t>
      </w:r>
      <w:r w:rsidR="00537B84" w:rsidRPr="006E1DAE">
        <w:rPr>
          <w:rFonts w:cs="Times New Roman"/>
          <w:b/>
        </w:rPr>
        <w:t>Step 8</w:t>
      </w:r>
      <w:r w:rsidR="008853CE">
        <w:rPr>
          <w:rFonts w:cs="Times New Roman"/>
          <w:b/>
        </w:rPr>
        <w:t>1</w:t>
      </w:r>
      <w:r w:rsidR="00926072">
        <w:rPr>
          <w:rFonts w:cs="Times New Roman"/>
          <w:b/>
        </w:rPr>
        <w:t>-82</w:t>
      </w:r>
      <w:r w:rsidR="00537B84">
        <w:rPr>
          <w:rFonts w:cs="Times New Roman"/>
        </w:rPr>
        <w:t xml:space="preserve"> to recap if you have forgotten how to do this.</w:t>
      </w:r>
    </w:p>
    <w:p w14:paraId="7379AE19" w14:textId="71BA439D" w:rsidR="00B42997" w:rsidRDefault="00DF3C79" w:rsidP="00C96D5E">
      <w:pPr>
        <w:pStyle w:val="ListParagraph"/>
        <w:numPr>
          <w:ilvl w:val="0"/>
          <w:numId w:val="2"/>
        </w:numPr>
        <w:spacing w:after="120"/>
        <w:contextualSpacing w:val="0"/>
        <w:jc w:val="both"/>
        <w:rPr>
          <w:rFonts w:cs="Times New Roman"/>
        </w:rPr>
      </w:pPr>
      <w:r>
        <w:rPr>
          <w:rFonts w:cs="Times New Roman"/>
        </w:rPr>
        <w:t xml:space="preserve">Select </w:t>
      </w:r>
      <w:r w:rsidRPr="006E1DAE">
        <w:rPr>
          <w:rStyle w:val="ButtonsChar"/>
        </w:rPr>
        <w:t>Display</w:t>
      </w:r>
      <w:r>
        <w:rPr>
          <w:rFonts w:cs="Times New Roman"/>
        </w:rPr>
        <w:t xml:space="preserve"> and click </w:t>
      </w:r>
      <w:r w:rsidRPr="00167034">
        <w:rPr>
          <w:rStyle w:val="ButtonsChar"/>
        </w:rPr>
        <w:t>Draw Large Dots</w:t>
      </w:r>
      <w:r>
        <w:rPr>
          <w:rFonts w:cs="Times New Roman"/>
        </w:rPr>
        <w:t xml:space="preserve">. </w:t>
      </w:r>
      <w:r w:rsidR="00607554">
        <w:rPr>
          <w:rFonts w:cs="Times New Roman"/>
        </w:rPr>
        <w:t xml:space="preserve">Click on </w:t>
      </w:r>
      <w:r w:rsidR="000D7671">
        <w:rPr>
          <w:rFonts w:cs="Times New Roman"/>
        </w:rPr>
        <w:t xml:space="preserve">the </w:t>
      </w:r>
      <w:r w:rsidR="00645A91">
        <w:rPr>
          <w:rStyle w:val="CommentChar"/>
        </w:rPr>
        <w:t>Polygon</w:t>
      </w:r>
      <w:r w:rsidR="000D7671">
        <w:rPr>
          <w:rFonts w:cs="Times New Roman"/>
        </w:rPr>
        <w:t xml:space="preserve"> gate </w:t>
      </w:r>
      <w:r w:rsidR="00607554">
        <w:rPr>
          <w:rFonts w:cs="Times New Roman"/>
        </w:rPr>
        <w:t xml:space="preserve">button </w:t>
      </w:r>
      <w:r w:rsidR="000D7671">
        <w:rPr>
          <w:rFonts w:cs="Times New Roman"/>
        </w:rPr>
        <w:t>(</w:t>
      </w:r>
      <w:r w:rsidR="00645A91">
        <w:rPr>
          <w:rFonts w:cs="Times New Roman"/>
        </w:rPr>
        <w:t>four buttons away from</w:t>
      </w:r>
      <w:r w:rsidR="000D7671">
        <w:rPr>
          <w:rFonts w:cs="Times New Roman"/>
        </w:rPr>
        <w:t xml:space="preserve"> the arrow icon</w:t>
      </w:r>
      <w:r w:rsidR="00607554">
        <w:rPr>
          <w:rFonts w:cs="Times New Roman"/>
        </w:rPr>
        <w:t xml:space="preserve"> on the top left corner</w:t>
      </w:r>
      <w:r w:rsidR="000D7671">
        <w:rPr>
          <w:rFonts w:cs="Times New Roman"/>
        </w:rPr>
        <w:t>) and gate the YFP</w:t>
      </w:r>
      <w:r w:rsidR="000D7671" w:rsidRPr="000D7671">
        <w:rPr>
          <w:rFonts w:cs="Times New Roman"/>
          <w:vertAlign w:val="superscript"/>
        </w:rPr>
        <w:t>+</w:t>
      </w:r>
      <w:r w:rsidR="000D7671">
        <w:rPr>
          <w:rFonts w:cs="Times New Roman"/>
        </w:rPr>
        <w:t xml:space="preserve"> and GFP</w:t>
      </w:r>
      <w:r w:rsidR="000D7671" w:rsidRPr="000D7671">
        <w:rPr>
          <w:rFonts w:cs="Times New Roman"/>
          <w:vertAlign w:val="superscript"/>
        </w:rPr>
        <w:t>+</w:t>
      </w:r>
      <w:r w:rsidR="000D7671">
        <w:rPr>
          <w:rFonts w:cs="Times New Roman"/>
        </w:rPr>
        <w:t xml:space="preserve"> cells as</w:t>
      </w:r>
      <w:r w:rsidR="00E57174">
        <w:rPr>
          <w:rFonts w:cs="Times New Roman"/>
        </w:rPr>
        <w:t xml:space="preserve"> shown below:</w:t>
      </w:r>
      <w:r w:rsidR="00B42997">
        <w:rPr>
          <w:rFonts w:cs="Times New Roman"/>
        </w:rPr>
        <w:t xml:space="preserve"> </w:t>
      </w:r>
    </w:p>
    <w:p w14:paraId="7465691C" w14:textId="502104B6" w:rsidR="002969BC" w:rsidRDefault="00592663" w:rsidP="00C96D5E">
      <w:pPr>
        <w:pStyle w:val="ListParagraph"/>
        <w:ind w:left="677"/>
        <w:contextualSpacing w:val="0"/>
        <w:jc w:val="both"/>
        <w:rPr>
          <w:rFonts w:cs="Times New Roman"/>
        </w:rPr>
      </w:pPr>
      <w:r>
        <w:rPr>
          <w:noProof/>
          <w:lang w:val="en-US" w:eastAsia="en-US"/>
        </w:rPr>
        <w:lastRenderedPageBreak/>
        <w:drawing>
          <wp:inline distT="0" distB="0" distL="0" distR="0" wp14:anchorId="7BD37A13" wp14:editId="2D994EDD">
            <wp:extent cx="2852382" cy="4745556"/>
            <wp:effectExtent l="19050" t="19050" r="24765"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855508" cy="4750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5CCBE1" w14:textId="21A7C041" w:rsidR="003030C8" w:rsidRDefault="00121ABA" w:rsidP="00C96D5E">
      <w:pPr>
        <w:pStyle w:val="Caption"/>
        <w:spacing w:after="120"/>
        <w:ind w:firstLine="677"/>
        <w:jc w:val="both"/>
      </w:pPr>
      <w:r>
        <w:t xml:space="preserve">Individually gated populations </w:t>
      </w:r>
    </w:p>
    <w:p w14:paraId="180632C2" w14:textId="77777777" w:rsidR="003030C8" w:rsidRPr="005C570C" w:rsidRDefault="003030C8" w:rsidP="00C96D5E">
      <w:pPr>
        <w:pStyle w:val="ListParagraph"/>
        <w:spacing w:after="120"/>
        <w:contextualSpacing w:val="0"/>
        <w:rPr>
          <w:rFonts w:cs="Times New Roman"/>
        </w:rPr>
      </w:pPr>
    </w:p>
    <w:p w14:paraId="3FF40421" w14:textId="372A86B5" w:rsidR="004923EC" w:rsidRPr="00BC2914" w:rsidRDefault="004923EC" w:rsidP="00C96D5E">
      <w:pPr>
        <w:pStyle w:val="ListParagraph"/>
        <w:numPr>
          <w:ilvl w:val="0"/>
          <w:numId w:val="2"/>
        </w:numPr>
        <w:spacing w:before="120" w:after="120"/>
        <w:contextualSpacing w:val="0"/>
        <w:jc w:val="both"/>
        <w:rPr>
          <w:rStyle w:val="CommentChar"/>
          <w:color w:val="auto"/>
        </w:rPr>
      </w:pPr>
      <w:r>
        <w:rPr>
          <w:rFonts w:cs="Times New Roman"/>
        </w:rPr>
        <w:t xml:space="preserve">Create a new subfolder </w:t>
      </w:r>
      <w:r w:rsidRPr="004923EC">
        <w:rPr>
          <w:rStyle w:val="PathFilenamesChar"/>
        </w:rPr>
        <w:t>Compensation_Statistics</w:t>
      </w:r>
      <w:r>
        <w:rPr>
          <w:rFonts w:cs="Times New Roman"/>
        </w:rPr>
        <w:t xml:space="preserve"> under </w:t>
      </w:r>
      <w:r w:rsidRPr="00436314">
        <w:rPr>
          <w:rStyle w:val="PathFilenamesChar"/>
        </w:rPr>
        <w:t>C:\Users\Lenovo\Desktop\Data\</w:t>
      </w:r>
      <w:r>
        <w:rPr>
          <w:rStyle w:val="PathFilenamesChar"/>
        </w:rPr>
        <w:t>C</w:t>
      </w:r>
      <w:r w:rsidRPr="00436314">
        <w:rPr>
          <w:rStyle w:val="PathFilenamesChar"/>
        </w:rPr>
        <w:t>ompensation\</w:t>
      </w:r>
      <w:r w:rsidRPr="004923EC">
        <w:rPr>
          <w:rStyle w:val="PathFilenamesChar"/>
          <w:i w:val="0"/>
          <w:color w:val="auto"/>
        </w:rPr>
        <w:t xml:space="preserve">. </w:t>
      </w:r>
      <w:r w:rsidR="003E7C03">
        <w:rPr>
          <w:rStyle w:val="PathFilenamesChar"/>
          <w:i w:val="0"/>
          <w:color w:val="auto"/>
        </w:rPr>
        <w:t xml:space="preserve">Go to the </w:t>
      </w:r>
      <w:r w:rsidR="003E7C03" w:rsidRPr="003E7C03">
        <w:rPr>
          <w:rStyle w:val="ProgramNameChar"/>
        </w:rPr>
        <w:t>FlowJo</w:t>
      </w:r>
      <w:r w:rsidR="003E7C03">
        <w:rPr>
          <w:rStyle w:val="PathFilenamesChar"/>
          <w:i w:val="0"/>
          <w:color w:val="auto"/>
        </w:rPr>
        <w:t xml:space="preserve"> workspace, select both the YFP and GFP populations and right click. </w:t>
      </w:r>
      <w:r w:rsidR="00BF279E">
        <w:rPr>
          <w:rStyle w:val="PathFilenamesChar"/>
          <w:i w:val="0"/>
          <w:color w:val="auto"/>
        </w:rPr>
        <w:t xml:space="preserve">Select </w:t>
      </w:r>
      <w:r w:rsidR="00BF279E" w:rsidRPr="00BF279E">
        <w:rPr>
          <w:rStyle w:val="ButtonsChar"/>
        </w:rPr>
        <w:t>Export/Concatenate Populations</w:t>
      </w:r>
      <w:r w:rsidR="00BF279E">
        <w:rPr>
          <w:rStyle w:val="PathFilenamesChar"/>
          <w:i w:val="0"/>
          <w:color w:val="auto"/>
        </w:rPr>
        <w:t xml:space="preserve">. </w:t>
      </w:r>
      <w:r w:rsidR="00D359E7" w:rsidRPr="004923EC">
        <w:rPr>
          <w:rFonts w:cs="Times New Roman"/>
        </w:rPr>
        <w:t xml:space="preserve">Export </w:t>
      </w:r>
      <w:r>
        <w:rPr>
          <w:rFonts w:cs="Times New Roman"/>
        </w:rPr>
        <w:t xml:space="preserve">both </w:t>
      </w:r>
      <w:r w:rsidR="00D359E7" w:rsidRPr="004923EC">
        <w:rPr>
          <w:rFonts w:cs="Times New Roman"/>
        </w:rPr>
        <w:t>the population</w:t>
      </w:r>
      <w:r>
        <w:rPr>
          <w:rFonts w:cs="Times New Roman"/>
        </w:rPr>
        <w:t>s</w:t>
      </w:r>
      <w:r w:rsidR="00296785" w:rsidRPr="004923EC">
        <w:rPr>
          <w:rFonts w:cs="Times New Roman"/>
        </w:rPr>
        <w:t xml:space="preserve"> as </w:t>
      </w:r>
      <w:r w:rsidR="00296785" w:rsidRPr="00E50B95">
        <w:rPr>
          <w:rStyle w:val="ButtonsChar"/>
        </w:rPr>
        <w:t>CSV-scale values</w:t>
      </w:r>
      <w:r w:rsidR="00296785" w:rsidRPr="004923EC">
        <w:rPr>
          <w:rFonts w:cs="Times New Roman"/>
        </w:rPr>
        <w:t xml:space="preserve"> in th</w:t>
      </w:r>
      <w:r w:rsidR="00050A11">
        <w:rPr>
          <w:rFonts w:cs="Times New Roman"/>
        </w:rPr>
        <w:t>is</w:t>
      </w:r>
      <w:r w:rsidR="00296785" w:rsidRPr="004923EC">
        <w:rPr>
          <w:rFonts w:cs="Times New Roman"/>
        </w:rPr>
        <w:t xml:space="preserve"> </w:t>
      </w:r>
      <w:r w:rsidR="00FB15A3" w:rsidRPr="004923EC">
        <w:rPr>
          <w:rFonts w:cs="Times New Roman"/>
        </w:rPr>
        <w:t>folder</w:t>
      </w:r>
      <w:r>
        <w:rPr>
          <w:rFonts w:cs="Times New Roman"/>
        </w:rPr>
        <w:t>.</w:t>
      </w:r>
      <w:r w:rsidR="00FB15A3" w:rsidRPr="004923EC">
        <w:rPr>
          <w:rFonts w:cs="Times New Roman"/>
        </w:rPr>
        <w:t xml:space="preserve"> </w:t>
      </w:r>
      <w:r w:rsidR="00C706C0">
        <w:rPr>
          <w:rFonts w:cs="Times New Roman"/>
        </w:rPr>
        <w:t xml:space="preserve">Click </w:t>
      </w:r>
      <w:r w:rsidR="00C706C0" w:rsidRPr="00C706C0">
        <w:rPr>
          <w:rStyle w:val="ButtonsChar"/>
        </w:rPr>
        <w:t>Export</w:t>
      </w:r>
      <w:r w:rsidR="00C706C0">
        <w:rPr>
          <w:rFonts w:cs="Times New Roman"/>
        </w:rPr>
        <w:t xml:space="preserve">. </w:t>
      </w:r>
      <w:r w:rsidR="00D83603" w:rsidRPr="004923EC">
        <w:rPr>
          <w:rStyle w:val="PathFilenamesChar"/>
          <w:i w:val="0"/>
          <w:color w:val="auto"/>
        </w:rPr>
        <w:t>The filename</w:t>
      </w:r>
      <w:r w:rsidR="0061282E">
        <w:rPr>
          <w:rStyle w:val="PathFilenamesChar"/>
          <w:i w:val="0"/>
          <w:color w:val="auto"/>
        </w:rPr>
        <w:t>s</w:t>
      </w:r>
      <w:r w:rsidR="00D83603" w:rsidRPr="004923EC">
        <w:rPr>
          <w:rStyle w:val="PathFilenamesChar"/>
          <w:i w:val="0"/>
          <w:color w:val="auto"/>
        </w:rPr>
        <w:t xml:space="preserve"> that </w:t>
      </w:r>
      <w:r w:rsidR="00050A11">
        <w:rPr>
          <w:rStyle w:val="PathFilenamesChar"/>
          <w:i w:val="0"/>
          <w:color w:val="auto"/>
        </w:rPr>
        <w:t>should</w:t>
      </w:r>
      <w:r w:rsidR="00050A11" w:rsidRPr="004923EC">
        <w:rPr>
          <w:rStyle w:val="PathFilenamesChar"/>
          <w:i w:val="0"/>
          <w:color w:val="auto"/>
        </w:rPr>
        <w:t xml:space="preserve"> </w:t>
      </w:r>
      <w:r w:rsidR="00D83603" w:rsidRPr="004923EC">
        <w:rPr>
          <w:rStyle w:val="PathFilenamesChar"/>
          <w:i w:val="0"/>
          <w:color w:val="auto"/>
        </w:rPr>
        <w:t xml:space="preserve">appear </w:t>
      </w:r>
      <w:r w:rsidR="00050A11">
        <w:rPr>
          <w:rStyle w:val="PathFilenamesChar"/>
          <w:i w:val="0"/>
          <w:color w:val="auto"/>
        </w:rPr>
        <w:t>are</w:t>
      </w:r>
      <w:r w:rsidR="00050A11" w:rsidRPr="004923EC">
        <w:rPr>
          <w:rStyle w:val="PathFilenamesChar"/>
          <w:i w:val="0"/>
          <w:color w:val="auto"/>
        </w:rPr>
        <w:t xml:space="preserve"> </w:t>
      </w:r>
      <w:r w:rsidR="00D6541D" w:rsidRPr="00D6541D">
        <w:rPr>
          <w:rStyle w:val="CommentChar"/>
        </w:rPr>
        <w:t>export_Compensation_Objects_YFP.csv</w:t>
      </w:r>
      <w:r>
        <w:rPr>
          <w:rStyle w:val="CommentChar"/>
        </w:rPr>
        <w:t xml:space="preserve"> </w:t>
      </w:r>
      <w:r>
        <w:rPr>
          <w:rStyle w:val="PathFilenamesChar"/>
          <w:i w:val="0"/>
          <w:color w:val="auto"/>
        </w:rPr>
        <w:t xml:space="preserve">and </w:t>
      </w:r>
      <w:r w:rsidRPr="00D6541D">
        <w:rPr>
          <w:rStyle w:val="CommentChar"/>
        </w:rPr>
        <w:t>export_Compensation_Objects_</w:t>
      </w:r>
      <w:r>
        <w:rPr>
          <w:rStyle w:val="CommentChar"/>
        </w:rPr>
        <w:t>G</w:t>
      </w:r>
      <w:r w:rsidRPr="00D6541D">
        <w:rPr>
          <w:rStyle w:val="CommentChar"/>
        </w:rPr>
        <w:t>FP.csv</w:t>
      </w:r>
      <w:r>
        <w:rPr>
          <w:rStyle w:val="CommentChar"/>
        </w:rPr>
        <w:t>.</w:t>
      </w:r>
    </w:p>
    <w:p w14:paraId="180A32E6" w14:textId="77777777" w:rsidR="00BC2914" w:rsidRPr="002B7D13" w:rsidRDefault="00BC2914" w:rsidP="00BC2914">
      <w:pPr>
        <w:pStyle w:val="CriticalStep"/>
        <w:ind w:left="706"/>
      </w:pPr>
      <w:r>
        <w:t>►Troubleshooting</w:t>
      </w:r>
    </w:p>
    <w:p w14:paraId="757E9AED" w14:textId="0CC018A5" w:rsidR="00BC2914" w:rsidRDefault="00BC2914" w:rsidP="00BC2914">
      <w:pPr>
        <w:pStyle w:val="ListParagraph"/>
        <w:spacing w:after="120"/>
        <w:ind w:left="706"/>
        <w:contextualSpacing w:val="0"/>
        <w:jc w:val="both"/>
        <w:rPr>
          <w:rStyle w:val="ProgramNameChar"/>
          <w:color w:val="auto"/>
        </w:rPr>
      </w:pPr>
      <w:r>
        <w:rPr>
          <w:rStyle w:val="ProgramNameChar"/>
          <w:color w:val="auto"/>
        </w:rPr>
        <w:t xml:space="preserve">In older versions of </w:t>
      </w:r>
      <w:r w:rsidRPr="00BC2914">
        <w:rPr>
          <w:rStyle w:val="ProgramNameChar"/>
        </w:rPr>
        <w:t>FlowJo</w:t>
      </w:r>
      <w:r>
        <w:rPr>
          <w:rStyle w:val="ProgramNameChar"/>
          <w:color w:val="auto"/>
        </w:rPr>
        <w:t>, you may need to export the two populations individually.</w:t>
      </w:r>
    </w:p>
    <w:p w14:paraId="1E1FDCA2" w14:textId="77777777" w:rsidR="00BC2914" w:rsidRPr="007D60BD" w:rsidRDefault="00BC2914" w:rsidP="00BC2914">
      <w:pPr>
        <w:pStyle w:val="ListParagraph"/>
        <w:spacing w:after="120"/>
        <w:ind w:left="706"/>
        <w:contextualSpacing w:val="0"/>
        <w:jc w:val="both"/>
        <w:rPr>
          <w:rStyle w:val="PathFilenamesChar"/>
          <w:i w:val="0"/>
          <w:color w:val="auto"/>
        </w:rPr>
      </w:pPr>
    </w:p>
    <w:p w14:paraId="53F59465" w14:textId="0D1DC8EC" w:rsidR="0053189F" w:rsidRDefault="00935E5D" w:rsidP="00C96D5E">
      <w:pPr>
        <w:pStyle w:val="ListParagraph"/>
        <w:numPr>
          <w:ilvl w:val="0"/>
          <w:numId w:val="2"/>
        </w:numPr>
        <w:spacing w:before="120" w:after="120"/>
        <w:contextualSpacing w:val="0"/>
        <w:jc w:val="both"/>
        <w:rPr>
          <w:rStyle w:val="PathFilenamesChar"/>
          <w:i w:val="0"/>
          <w:color w:val="auto"/>
        </w:rPr>
      </w:pPr>
      <w:r>
        <w:rPr>
          <w:rStyle w:val="PathFilenamesChar"/>
          <w:i w:val="0"/>
          <w:color w:val="auto"/>
        </w:rPr>
        <w:t>Run</w:t>
      </w:r>
      <w:r w:rsidR="003A3C8D">
        <w:rPr>
          <w:rStyle w:val="PathFilenamesChar"/>
          <w:i w:val="0"/>
          <w:color w:val="auto"/>
        </w:rPr>
        <w:t xml:space="preserve"> </w:t>
      </w:r>
      <w:r w:rsidR="003A3C8D" w:rsidRPr="00E16073">
        <w:rPr>
          <w:rStyle w:val="ProgramNameChar"/>
        </w:rPr>
        <w:t>Microsoft Excel</w:t>
      </w:r>
      <w:r w:rsidR="003A3C8D">
        <w:rPr>
          <w:rStyle w:val="PathFilenamesChar"/>
          <w:i w:val="0"/>
          <w:color w:val="auto"/>
        </w:rPr>
        <w:t xml:space="preserve">. Go to </w:t>
      </w:r>
      <w:r w:rsidR="003A3C8D" w:rsidRPr="0044437A">
        <w:rPr>
          <w:rStyle w:val="ButtonsChar"/>
        </w:rPr>
        <w:t xml:space="preserve">File </w:t>
      </w:r>
      <w:r w:rsidR="003A3C8D" w:rsidRPr="0044437A">
        <w:t>&gt;</w:t>
      </w:r>
      <w:r w:rsidR="003A3C8D" w:rsidRPr="0044437A">
        <w:rPr>
          <w:rStyle w:val="ButtonsChar"/>
        </w:rPr>
        <w:t xml:space="preserve"> Open</w:t>
      </w:r>
      <w:r w:rsidR="003A3C8D">
        <w:rPr>
          <w:rStyle w:val="PathFilenamesChar"/>
          <w:i w:val="0"/>
          <w:color w:val="auto"/>
        </w:rPr>
        <w:t xml:space="preserve"> and point to the file </w:t>
      </w:r>
      <w:r w:rsidR="003A3C8D" w:rsidRPr="00D6541D">
        <w:rPr>
          <w:rStyle w:val="CommentChar"/>
        </w:rPr>
        <w:t>export_Compensation_Objects_YFP.csv</w:t>
      </w:r>
      <w:r w:rsidR="003A3C8D">
        <w:rPr>
          <w:rStyle w:val="PathFilenamesChar"/>
          <w:i w:val="0"/>
          <w:color w:val="auto"/>
        </w:rPr>
        <w:t>.</w:t>
      </w:r>
      <w:r w:rsidR="00426ED3">
        <w:rPr>
          <w:rStyle w:val="PathFilenamesChar"/>
          <w:i w:val="0"/>
          <w:color w:val="auto"/>
        </w:rPr>
        <w:t xml:space="preserve"> Keep the </w:t>
      </w:r>
      <w:r w:rsidR="00426ED3" w:rsidRPr="00426ED3">
        <w:rPr>
          <w:rStyle w:val="ProgramNameChar"/>
        </w:rPr>
        <w:t>FlowJo</w:t>
      </w:r>
      <w:r w:rsidR="00426ED3">
        <w:rPr>
          <w:rStyle w:val="PathFilenamesChar"/>
          <w:i w:val="0"/>
          <w:color w:val="auto"/>
        </w:rPr>
        <w:t xml:space="preserve"> workspace open.</w:t>
      </w:r>
    </w:p>
    <w:p w14:paraId="5EF7D282" w14:textId="77777777" w:rsidR="00E45453" w:rsidRPr="002B7D13" w:rsidRDefault="00E45453" w:rsidP="00C96D5E">
      <w:pPr>
        <w:pStyle w:val="CriticalStep"/>
        <w:ind w:left="706"/>
      </w:pPr>
      <w:r>
        <w:t>►Troubleshooting</w:t>
      </w:r>
    </w:p>
    <w:p w14:paraId="6453ABCD" w14:textId="74659F17" w:rsidR="00E45453" w:rsidRDefault="00E45453" w:rsidP="00BC2914">
      <w:pPr>
        <w:spacing w:after="120"/>
        <w:ind w:left="677"/>
        <w:rPr>
          <w:rStyle w:val="ProgramNameChar"/>
          <w:color w:val="auto"/>
        </w:rPr>
      </w:pPr>
      <w:r>
        <w:rPr>
          <w:rStyle w:val="ProgramNameChar"/>
          <w:color w:val="auto"/>
        </w:rPr>
        <w:t xml:space="preserve">Depending on your version of </w:t>
      </w:r>
      <w:r w:rsidRPr="00B135E3">
        <w:rPr>
          <w:rStyle w:val="ProgramNameChar"/>
        </w:rPr>
        <w:t>Microsoft Excel</w:t>
      </w:r>
      <w:r>
        <w:rPr>
          <w:rStyle w:val="ProgramNameChar"/>
          <w:color w:val="auto"/>
        </w:rPr>
        <w:t xml:space="preserve">, you may need to open the file with a different procedure. Also, you may need to </w:t>
      </w:r>
      <w:r w:rsidR="006C5389">
        <w:rPr>
          <w:rStyle w:val="ProgramNameChar"/>
          <w:color w:val="auto"/>
        </w:rPr>
        <w:t>change</w:t>
      </w:r>
      <w:r>
        <w:rPr>
          <w:rStyle w:val="ProgramNameChar"/>
          <w:color w:val="auto"/>
        </w:rPr>
        <w:t xml:space="preserve"> the file type to</w:t>
      </w:r>
      <w:r w:rsidR="006C5389">
        <w:rPr>
          <w:rStyle w:val="ProgramNameChar"/>
          <w:color w:val="auto"/>
        </w:rPr>
        <w:t xml:space="preserve"> the </w:t>
      </w:r>
      <w:r w:rsidR="006C5389" w:rsidRPr="00E50B95">
        <w:rPr>
          <w:rStyle w:val="ButtonsChar"/>
        </w:rPr>
        <w:t>All files (*.*)</w:t>
      </w:r>
      <w:r w:rsidR="006C5389">
        <w:rPr>
          <w:rStyle w:val="ProgramNameChar"/>
          <w:color w:val="auto"/>
        </w:rPr>
        <w:t xml:space="preserve"> option in order to see the CSV files in the folder.</w:t>
      </w:r>
    </w:p>
    <w:p w14:paraId="799532B5" w14:textId="77777777" w:rsidR="00BC2914" w:rsidRDefault="00BC2914" w:rsidP="00BC2914">
      <w:pPr>
        <w:spacing w:after="120"/>
        <w:ind w:left="677"/>
        <w:rPr>
          <w:rStyle w:val="ProgramNameChar"/>
          <w:color w:val="auto"/>
        </w:rPr>
      </w:pPr>
    </w:p>
    <w:p w14:paraId="71AB7828" w14:textId="0256BCF2" w:rsidR="00135101" w:rsidRDefault="00A34D22" w:rsidP="00135101">
      <w:pPr>
        <w:pStyle w:val="ListParagraph"/>
        <w:numPr>
          <w:ilvl w:val="0"/>
          <w:numId w:val="2"/>
        </w:numPr>
        <w:tabs>
          <w:tab w:val="left" w:pos="630"/>
        </w:tabs>
        <w:spacing w:before="120" w:after="120"/>
        <w:contextualSpacing w:val="0"/>
        <w:rPr>
          <w:rStyle w:val="PathFilenamesChar"/>
          <w:i w:val="0"/>
          <w:color w:val="auto"/>
        </w:rPr>
      </w:pPr>
      <w:r>
        <w:rPr>
          <w:rStyle w:val="PathFilenamesChar"/>
          <w:i w:val="0"/>
          <w:color w:val="auto"/>
        </w:rPr>
        <w:t>Select</w:t>
      </w:r>
      <w:r w:rsidR="002717BF">
        <w:rPr>
          <w:rStyle w:val="PathFilenamesChar"/>
          <w:i w:val="0"/>
          <w:color w:val="auto"/>
        </w:rPr>
        <w:t xml:space="preserve"> </w:t>
      </w:r>
      <w:r w:rsidRPr="00E50B95">
        <w:rPr>
          <w:b/>
        </w:rPr>
        <w:t>C</w:t>
      </w:r>
      <w:r w:rsidR="002717BF" w:rsidRPr="00E50B95">
        <w:rPr>
          <w:b/>
        </w:rPr>
        <w:t xml:space="preserve">olumn </w:t>
      </w:r>
      <w:r w:rsidR="002F54F5">
        <w:rPr>
          <w:b/>
        </w:rPr>
        <w:t>R</w:t>
      </w:r>
      <w:r w:rsidR="002F54F5">
        <w:rPr>
          <w:rStyle w:val="PathFilenamesChar"/>
          <w:i w:val="0"/>
          <w:color w:val="auto"/>
        </w:rPr>
        <w:t xml:space="preserve"> </w:t>
      </w:r>
      <w:r w:rsidR="002717BF">
        <w:rPr>
          <w:rStyle w:val="PathFilenamesChar"/>
          <w:i w:val="0"/>
          <w:color w:val="auto"/>
        </w:rPr>
        <w:t>(</w:t>
      </w:r>
      <w:r w:rsidR="002717BF" w:rsidRPr="002717BF">
        <w:rPr>
          <w:rStyle w:val="CommentChar"/>
        </w:rPr>
        <w:t>Intensity</w:t>
      </w:r>
      <w:r>
        <w:rPr>
          <w:rStyle w:val="CommentChar"/>
        </w:rPr>
        <w:t>_</w:t>
      </w:r>
      <w:r w:rsidR="002F54F5">
        <w:rPr>
          <w:rStyle w:val="CommentChar"/>
        </w:rPr>
        <w:t>Center</w:t>
      </w:r>
      <w:r>
        <w:rPr>
          <w:rStyle w:val="CommentChar"/>
        </w:rPr>
        <w:t>_</w:t>
      </w:r>
      <w:r w:rsidR="002717BF" w:rsidRPr="002717BF">
        <w:rPr>
          <w:rStyle w:val="CommentChar"/>
        </w:rPr>
        <w:t>Ch</w:t>
      </w:r>
      <w:r>
        <w:rPr>
          <w:rStyle w:val="CommentChar"/>
        </w:rPr>
        <w:t>_0</w:t>
      </w:r>
      <w:r w:rsidR="002717BF" w:rsidRPr="002717BF">
        <w:rPr>
          <w:rStyle w:val="CommentChar"/>
        </w:rPr>
        <w:t>1</w:t>
      </w:r>
      <w:r w:rsidR="002717BF">
        <w:rPr>
          <w:rStyle w:val="PathFilenamesChar"/>
          <w:i w:val="0"/>
          <w:color w:val="auto"/>
        </w:rPr>
        <w:t>)</w:t>
      </w:r>
      <w:r>
        <w:rPr>
          <w:rStyle w:val="PathFilenamesChar"/>
          <w:i w:val="0"/>
          <w:color w:val="auto"/>
        </w:rPr>
        <w:t xml:space="preserve"> (YFP)</w:t>
      </w:r>
      <w:r w:rsidR="002717BF">
        <w:rPr>
          <w:rStyle w:val="PathFilenamesChar"/>
          <w:i w:val="0"/>
          <w:color w:val="auto"/>
        </w:rPr>
        <w:t xml:space="preserve"> and </w:t>
      </w:r>
      <w:r w:rsidRPr="00E50B95">
        <w:rPr>
          <w:b/>
        </w:rPr>
        <w:t xml:space="preserve">Column </w:t>
      </w:r>
      <w:r w:rsidR="002F54F5">
        <w:rPr>
          <w:b/>
        </w:rPr>
        <w:t>S</w:t>
      </w:r>
      <w:r w:rsidR="002F54F5">
        <w:rPr>
          <w:rStyle w:val="PathFilenamesChar"/>
          <w:i w:val="0"/>
          <w:color w:val="auto"/>
        </w:rPr>
        <w:t xml:space="preserve"> </w:t>
      </w:r>
      <w:r w:rsidR="002717BF">
        <w:rPr>
          <w:rStyle w:val="PathFilenamesChar"/>
          <w:i w:val="0"/>
          <w:color w:val="auto"/>
        </w:rPr>
        <w:t>(</w:t>
      </w:r>
      <w:r w:rsidR="002717BF" w:rsidRPr="002717BF">
        <w:rPr>
          <w:rStyle w:val="CommentChar"/>
        </w:rPr>
        <w:t>Intensity</w:t>
      </w:r>
      <w:r>
        <w:rPr>
          <w:rStyle w:val="CommentChar"/>
        </w:rPr>
        <w:t>_</w:t>
      </w:r>
      <w:r w:rsidR="002F54F5">
        <w:rPr>
          <w:rStyle w:val="CommentChar"/>
        </w:rPr>
        <w:t>Center</w:t>
      </w:r>
      <w:r>
        <w:rPr>
          <w:rStyle w:val="CommentChar"/>
        </w:rPr>
        <w:t>_</w:t>
      </w:r>
      <w:r w:rsidR="002717BF" w:rsidRPr="002717BF">
        <w:rPr>
          <w:rStyle w:val="CommentChar"/>
        </w:rPr>
        <w:t>Ch</w:t>
      </w:r>
      <w:r>
        <w:rPr>
          <w:rStyle w:val="CommentChar"/>
        </w:rPr>
        <w:t>_0</w:t>
      </w:r>
      <w:r w:rsidR="002717BF" w:rsidRPr="002717BF">
        <w:rPr>
          <w:rStyle w:val="CommentChar"/>
        </w:rPr>
        <w:t>2</w:t>
      </w:r>
      <w:r w:rsidR="002717BF">
        <w:rPr>
          <w:rStyle w:val="PathFilenamesChar"/>
          <w:i w:val="0"/>
          <w:color w:val="auto"/>
        </w:rPr>
        <w:t>)</w:t>
      </w:r>
      <w:r>
        <w:rPr>
          <w:rStyle w:val="PathFilenamesChar"/>
          <w:i w:val="0"/>
          <w:color w:val="auto"/>
        </w:rPr>
        <w:t xml:space="preserve"> (GFP)</w:t>
      </w:r>
      <w:r w:rsidR="002717BF">
        <w:rPr>
          <w:rStyle w:val="PathFilenamesChar"/>
          <w:i w:val="0"/>
          <w:color w:val="auto"/>
        </w:rPr>
        <w:t xml:space="preserve">, and press </w:t>
      </w:r>
      <w:r w:rsidR="002717BF" w:rsidRPr="002717BF">
        <w:rPr>
          <w:rStyle w:val="ButtonsChar"/>
        </w:rPr>
        <w:t>Ctrl + C</w:t>
      </w:r>
      <w:r w:rsidR="002717BF">
        <w:rPr>
          <w:rStyle w:val="PathFilenamesChar"/>
          <w:i w:val="0"/>
          <w:color w:val="auto"/>
        </w:rPr>
        <w:t xml:space="preserve"> to copy</w:t>
      </w:r>
      <w:r w:rsidR="00E3459B">
        <w:rPr>
          <w:rStyle w:val="PathFilenamesChar"/>
          <w:i w:val="0"/>
          <w:color w:val="auto"/>
        </w:rPr>
        <w:t xml:space="preserve"> the columns. C</w:t>
      </w:r>
      <w:r w:rsidR="005355EE">
        <w:rPr>
          <w:rStyle w:val="PathFilenamesChar"/>
          <w:i w:val="0"/>
          <w:color w:val="auto"/>
        </w:rPr>
        <w:t xml:space="preserve">reate a </w:t>
      </w:r>
      <w:r w:rsidR="005355EE">
        <w:rPr>
          <w:rStyle w:val="PathFilenamesChar"/>
          <w:i w:val="0"/>
          <w:color w:val="auto"/>
        </w:rPr>
        <w:lastRenderedPageBreak/>
        <w:t>new worksheet,</w:t>
      </w:r>
      <w:r w:rsidR="00C24441">
        <w:rPr>
          <w:rStyle w:val="PathFilenamesChar"/>
          <w:i w:val="0"/>
          <w:color w:val="auto"/>
        </w:rPr>
        <w:t xml:space="preserve"> select </w:t>
      </w:r>
      <w:r w:rsidRPr="00E50B95">
        <w:rPr>
          <w:b/>
        </w:rPr>
        <w:t>C</w:t>
      </w:r>
      <w:r w:rsidR="00C24441" w:rsidRPr="00E50B95">
        <w:rPr>
          <w:b/>
        </w:rPr>
        <w:t>ell A1</w:t>
      </w:r>
      <w:r w:rsidR="001F2BB0">
        <w:rPr>
          <w:rStyle w:val="PathFilenamesChar"/>
          <w:i w:val="0"/>
          <w:color w:val="auto"/>
        </w:rPr>
        <w:t xml:space="preserve"> (uppermost left corner)</w:t>
      </w:r>
      <w:r w:rsidR="00C24441">
        <w:rPr>
          <w:rStyle w:val="PathFilenamesChar"/>
          <w:i w:val="0"/>
          <w:color w:val="auto"/>
        </w:rPr>
        <w:t>,</w:t>
      </w:r>
      <w:r w:rsidR="005355EE">
        <w:rPr>
          <w:rStyle w:val="PathFilenamesChar"/>
          <w:i w:val="0"/>
          <w:color w:val="auto"/>
        </w:rPr>
        <w:t xml:space="preserve"> then press</w:t>
      </w:r>
      <w:r w:rsidR="002717BF">
        <w:rPr>
          <w:rStyle w:val="PathFilenamesChar"/>
          <w:i w:val="0"/>
          <w:color w:val="auto"/>
        </w:rPr>
        <w:t xml:space="preserve"> </w:t>
      </w:r>
      <w:r w:rsidR="002717BF" w:rsidRPr="00140A4B">
        <w:rPr>
          <w:rStyle w:val="ButtonsChar"/>
        </w:rPr>
        <w:t>Ctrl + V</w:t>
      </w:r>
      <w:r w:rsidR="002717BF">
        <w:rPr>
          <w:rStyle w:val="PathFilenamesChar"/>
          <w:i w:val="0"/>
          <w:color w:val="auto"/>
        </w:rPr>
        <w:t xml:space="preserve"> to paste the data onto </w:t>
      </w:r>
      <w:r w:rsidR="005355EE">
        <w:rPr>
          <w:rStyle w:val="PathFilenamesChar"/>
          <w:i w:val="0"/>
          <w:color w:val="auto"/>
        </w:rPr>
        <w:t>the</w:t>
      </w:r>
      <w:r w:rsidR="002717BF">
        <w:rPr>
          <w:rStyle w:val="PathFilenamesChar"/>
          <w:i w:val="0"/>
          <w:color w:val="auto"/>
        </w:rPr>
        <w:t xml:space="preserve"> new worksheet.</w:t>
      </w:r>
    </w:p>
    <w:p w14:paraId="2A50DCD5" w14:textId="77777777" w:rsidR="00135101" w:rsidRPr="002B7D13" w:rsidRDefault="00135101" w:rsidP="00135101">
      <w:pPr>
        <w:pStyle w:val="CriticalStep"/>
        <w:ind w:left="706"/>
      </w:pPr>
      <w:r>
        <w:t>►Troubleshooting</w:t>
      </w:r>
    </w:p>
    <w:p w14:paraId="549B5094" w14:textId="0ED90A2C" w:rsidR="00135101" w:rsidRDefault="00135101" w:rsidP="00135101">
      <w:pPr>
        <w:pStyle w:val="ListParagraph"/>
        <w:tabs>
          <w:tab w:val="left" w:pos="630"/>
        </w:tabs>
        <w:spacing w:after="120"/>
        <w:ind w:left="706"/>
        <w:contextualSpacing w:val="0"/>
        <w:rPr>
          <w:rStyle w:val="ProgramNameChar"/>
          <w:color w:val="auto"/>
        </w:rPr>
      </w:pPr>
      <w:r>
        <w:rPr>
          <w:rStyle w:val="ProgramNameChar"/>
          <w:color w:val="auto"/>
        </w:rPr>
        <w:t xml:space="preserve">Depending on your version of </w:t>
      </w:r>
      <w:r>
        <w:rPr>
          <w:rStyle w:val="ProgramNameChar"/>
        </w:rPr>
        <w:t>FlowJo</w:t>
      </w:r>
      <w:r>
        <w:rPr>
          <w:rStyle w:val="ProgramNameChar"/>
          <w:color w:val="auto"/>
        </w:rPr>
        <w:t xml:space="preserve">, the exact columns for </w:t>
      </w:r>
      <w:r w:rsidR="00DD2A19" w:rsidRPr="00DD2A19">
        <w:rPr>
          <w:rStyle w:val="CommentChar"/>
        </w:rPr>
        <w:t>Intensity_Center_Ch_01</w:t>
      </w:r>
      <w:r w:rsidR="00DD2A19">
        <w:rPr>
          <w:rStyle w:val="ProgramNameChar"/>
          <w:color w:val="auto"/>
        </w:rPr>
        <w:t xml:space="preserve"> and </w:t>
      </w:r>
      <w:r w:rsidR="00DD2A19" w:rsidRPr="00DD2A19">
        <w:rPr>
          <w:rStyle w:val="CommentChar"/>
        </w:rPr>
        <w:t>_02</w:t>
      </w:r>
      <w:r w:rsidR="00DD2A19">
        <w:rPr>
          <w:rStyle w:val="ProgramNameChar"/>
          <w:color w:val="auto"/>
        </w:rPr>
        <w:t xml:space="preserve"> may not be the same</w:t>
      </w:r>
      <w:r>
        <w:rPr>
          <w:rStyle w:val="ProgramNameChar"/>
          <w:color w:val="auto"/>
        </w:rPr>
        <w:t>.</w:t>
      </w:r>
      <w:r w:rsidR="00DD2A19">
        <w:rPr>
          <w:rStyle w:val="ProgramNameChar"/>
          <w:color w:val="auto"/>
        </w:rPr>
        <w:t xml:space="preserve"> Adjust accordingly if this is the case.</w:t>
      </w:r>
    </w:p>
    <w:p w14:paraId="6983AEE8" w14:textId="77777777" w:rsidR="00135101" w:rsidRPr="00135101" w:rsidRDefault="00135101" w:rsidP="00135101">
      <w:pPr>
        <w:pStyle w:val="ListParagraph"/>
        <w:tabs>
          <w:tab w:val="left" w:pos="630"/>
        </w:tabs>
        <w:spacing w:after="120"/>
        <w:ind w:left="706"/>
        <w:contextualSpacing w:val="0"/>
        <w:rPr>
          <w:rStyle w:val="PathFilenamesChar"/>
          <w:i w:val="0"/>
          <w:color w:val="auto"/>
        </w:rPr>
      </w:pPr>
    </w:p>
    <w:p w14:paraId="25CF532B" w14:textId="1672392A" w:rsidR="00BD7688" w:rsidRDefault="00BD7688" w:rsidP="00C96D5E">
      <w:pPr>
        <w:pStyle w:val="ListParagraph"/>
        <w:numPr>
          <w:ilvl w:val="0"/>
          <w:numId w:val="2"/>
        </w:numPr>
        <w:spacing w:before="120" w:after="120"/>
        <w:contextualSpacing w:val="0"/>
        <w:rPr>
          <w:rFonts w:cs="Times New Roman"/>
        </w:rPr>
      </w:pPr>
      <w:r>
        <w:rPr>
          <w:rFonts w:cs="Times New Roman"/>
        </w:rPr>
        <w:t xml:space="preserve">Select </w:t>
      </w:r>
      <w:r w:rsidR="0067540C">
        <w:rPr>
          <w:rFonts w:cs="Times New Roman"/>
          <w:b/>
        </w:rPr>
        <w:t>C</w:t>
      </w:r>
      <w:r w:rsidRPr="00B96A67">
        <w:rPr>
          <w:rFonts w:cs="Times New Roman"/>
          <w:b/>
        </w:rPr>
        <w:t xml:space="preserve">olumns A </w:t>
      </w:r>
      <w:r w:rsidRPr="00B135E3">
        <w:t>and</w:t>
      </w:r>
      <w:r w:rsidRPr="00B96A67">
        <w:rPr>
          <w:rFonts w:cs="Times New Roman"/>
          <w:b/>
        </w:rPr>
        <w:t xml:space="preserve"> B</w:t>
      </w:r>
      <w:r w:rsidR="003E02EC" w:rsidRPr="00B96A67">
        <w:rPr>
          <w:rFonts w:cs="Times New Roman"/>
        </w:rPr>
        <w:t>.</w:t>
      </w:r>
      <w:r>
        <w:rPr>
          <w:rFonts w:cs="Times New Roman"/>
        </w:rPr>
        <w:t xml:space="preserve"> </w:t>
      </w:r>
      <w:r w:rsidR="003E02EC">
        <w:rPr>
          <w:rFonts w:cs="Times New Roman"/>
        </w:rPr>
        <w:t xml:space="preserve">Click </w:t>
      </w:r>
      <w:r w:rsidR="003E02EC" w:rsidRPr="00D82B50">
        <w:rPr>
          <w:rStyle w:val="ButtonsChar"/>
        </w:rPr>
        <w:t>Insert</w:t>
      </w:r>
      <w:r w:rsidR="003E02EC">
        <w:rPr>
          <w:rFonts w:cs="Times New Roman"/>
        </w:rPr>
        <w:t xml:space="preserve"> </w:t>
      </w:r>
      <w:r w:rsidR="005623B9">
        <w:rPr>
          <w:rFonts w:cs="Times New Roman"/>
        </w:rPr>
        <w:t>&gt;</w:t>
      </w:r>
      <w:r w:rsidR="003E02EC">
        <w:rPr>
          <w:rFonts w:cs="Times New Roman"/>
        </w:rPr>
        <w:t xml:space="preserve"> </w:t>
      </w:r>
      <w:r w:rsidR="003E02EC" w:rsidRPr="00D82B50">
        <w:rPr>
          <w:rStyle w:val="ButtonsChar"/>
        </w:rPr>
        <w:t>Scatter</w:t>
      </w:r>
      <w:r w:rsidR="003E02EC">
        <w:rPr>
          <w:rFonts w:cs="Times New Roman"/>
        </w:rPr>
        <w:t xml:space="preserve"> </w:t>
      </w:r>
      <w:r w:rsidR="002717BF">
        <w:rPr>
          <w:rFonts w:cs="Times New Roman"/>
        </w:rPr>
        <w:t xml:space="preserve">to plot </w:t>
      </w:r>
      <w:r w:rsidR="002717BF" w:rsidRPr="002717BF">
        <w:rPr>
          <w:rStyle w:val="CommentChar"/>
        </w:rPr>
        <w:t>Intensity</w:t>
      </w:r>
      <w:r w:rsidR="00F95CD7">
        <w:rPr>
          <w:rStyle w:val="CommentChar"/>
        </w:rPr>
        <w:t>_</w:t>
      </w:r>
      <w:r w:rsidR="004B0579">
        <w:rPr>
          <w:rStyle w:val="CommentChar"/>
        </w:rPr>
        <w:t>Center</w:t>
      </w:r>
      <w:r w:rsidR="00F95CD7">
        <w:rPr>
          <w:rStyle w:val="CommentChar"/>
        </w:rPr>
        <w:t>_</w:t>
      </w:r>
      <w:r w:rsidR="002717BF" w:rsidRPr="002717BF">
        <w:rPr>
          <w:rStyle w:val="CommentChar"/>
        </w:rPr>
        <w:t>Ch</w:t>
      </w:r>
      <w:r w:rsidR="00F95CD7">
        <w:rPr>
          <w:rStyle w:val="CommentChar"/>
        </w:rPr>
        <w:t>_0</w:t>
      </w:r>
      <w:r w:rsidR="002717BF" w:rsidRPr="002717BF">
        <w:rPr>
          <w:rStyle w:val="CommentChar"/>
        </w:rPr>
        <w:t>2</w:t>
      </w:r>
      <w:r w:rsidR="002717BF">
        <w:rPr>
          <w:rFonts w:cs="Times New Roman"/>
        </w:rPr>
        <w:t xml:space="preserve"> </w:t>
      </w:r>
      <w:r w:rsidR="00140A4B">
        <w:rPr>
          <w:rFonts w:cs="Times New Roman"/>
        </w:rPr>
        <w:t>(Y</w:t>
      </w:r>
      <w:r w:rsidR="00F95CD7">
        <w:rPr>
          <w:rFonts w:cs="Times New Roman"/>
        </w:rPr>
        <w:t>-</w:t>
      </w:r>
      <w:r w:rsidR="00140A4B">
        <w:rPr>
          <w:rFonts w:cs="Times New Roman"/>
        </w:rPr>
        <w:t xml:space="preserve">axis) </w:t>
      </w:r>
      <w:r w:rsidR="002717BF">
        <w:rPr>
          <w:rFonts w:cs="Times New Roman"/>
        </w:rPr>
        <w:t xml:space="preserve">against </w:t>
      </w:r>
      <w:r w:rsidR="002717BF" w:rsidRPr="002717BF">
        <w:rPr>
          <w:rStyle w:val="CommentChar"/>
        </w:rPr>
        <w:t>Intensity</w:t>
      </w:r>
      <w:r w:rsidR="00F95CD7">
        <w:rPr>
          <w:rStyle w:val="CommentChar"/>
        </w:rPr>
        <w:t>_</w:t>
      </w:r>
      <w:r w:rsidR="004B0579">
        <w:rPr>
          <w:rStyle w:val="CommentChar"/>
        </w:rPr>
        <w:t>Center</w:t>
      </w:r>
      <w:r w:rsidR="00F95CD7">
        <w:rPr>
          <w:rStyle w:val="CommentChar"/>
        </w:rPr>
        <w:t>_</w:t>
      </w:r>
      <w:r w:rsidR="002717BF" w:rsidRPr="002717BF">
        <w:rPr>
          <w:rStyle w:val="CommentChar"/>
        </w:rPr>
        <w:t>Ch</w:t>
      </w:r>
      <w:r w:rsidR="00F95CD7">
        <w:rPr>
          <w:rStyle w:val="CommentChar"/>
        </w:rPr>
        <w:t>_0</w:t>
      </w:r>
      <w:r w:rsidR="002717BF" w:rsidRPr="002717BF">
        <w:rPr>
          <w:rStyle w:val="CommentChar"/>
        </w:rPr>
        <w:t>1</w:t>
      </w:r>
      <w:r w:rsidR="002717BF">
        <w:rPr>
          <w:rFonts w:cs="Times New Roman"/>
        </w:rPr>
        <w:t xml:space="preserve"> </w:t>
      </w:r>
      <w:r w:rsidR="00140A4B">
        <w:rPr>
          <w:rFonts w:cs="Times New Roman"/>
        </w:rPr>
        <w:t>(X</w:t>
      </w:r>
      <w:r w:rsidR="00F95CD7">
        <w:rPr>
          <w:rFonts w:cs="Times New Roman"/>
        </w:rPr>
        <w:t>-</w:t>
      </w:r>
      <w:r w:rsidR="00140A4B">
        <w:rPr>
          <w:rFonts w:cs="Times New Roman"/>
        </w:rPr>
        <w:t>axis)</w:t>
      </w:r>
      <w:r w:rsidR="002717BF">
        <w:rPr>
          <w:rFonts w:cs="Times New Roman"/>
        </w:rPr>
        <w:t xml:space="preserve">. Select </w:t>
      </w:r>
      <w:r>
        <w:rPr>
          <w:rFonts w:cs="Times New Roman"/>
        </w:rPr>
        <w:t xml:space="preserve">the </w:t>
      </w:r>
      <w:r w:rsidR="00B66867" w:rsidRPr="00B66867">
        <w:rPr>
          <w:rStyle w:val="CommentChar"/>
        </w:rPr>
        <w:t>S</w:t>
      </w:r>
      <w:r w:rsidRPr="00B66867">
        <w:rPr>
          <w:rStyle w:val="CommentChar"/>
        </w:rPr>
        <w:t>catter</w:t>
      </w:r>
      <w:r>
        <w:rPr>
          <w:rFonts w:cs="Times New Roman"/>
        </w:rPr>
        <w:t xml:space="preserve"> </w:t>
      </w:r>
      <w:r w:rsidR="00B66867">
        <w:rPr>
          <w:rFonts w:cs="Times New Roman"/>
        </w:rPr>
        <w:t>(</w:t>
      </w:r>
      <w:r>
        <w:rPr>
          <w:rFonts w:cs="Times New Roman"/>
        </w:rPr>
        <w:t>without lines</w:t>
      </w:r>
      <w:r w:rsidR="00B66867">
        <w:rPr>
          <w:rFonts w:cs="Times New Roman"/>
        </w:rPr>
        <w:t>)</w:t>
      </w:r>
      <w:r w:rsidR="003E02EC">
        <w:rPr>
          <w:rFonts w:cs="Times New Roman"/>
        </w:rPr>
        <w:t xml:space="preserve"> type of graph</w:t>
      </w:r>
      <w:r w:rsidR="00B96023">
        <w:rPr>
          <w:rFonts w:cs="Times New Roman"/>
        </w:rPr>
        <w:t xml:space="preserve"> as shown in the screenshot below</w:t>
      </w:r>
      <w:r>
        <w:rPr>
          <w:rFonts w:cs="Times New Roman"/>
        </w:rPr>
        <w:t xml:space="preserve">. </w:t>
      </w:r>
    </w:p>
    <w:p w14:paraId="2AA0BDD8" w14:textId="739FC85B" w:rsidR="00B83F46" w:rsidRDefault="00B83F46" w:rsidP="006E0A8D">
      <w:pPr>
        <w:pStyle w:val="ListParagraph"/>
        <w:spacing w:before="120"/>
        <w:ind w:left="677"/>
        <w:contextualSpacing w:val="0"/>
        <w:rPr>
          <w:rFonts w:cs="Times New Roman"/>
        </w:rPr>
      </w:pPr>
      <w:r>
        <w:rPr>
          <w:noProof/>
          <w:lang w:val="en-US" w:eastAsia="en-US"/>
        </w:rPr>
        <w:drawing>
          <wp:inline distT="0" distB="0" distL="0" distR="0" wp14:anchorId="53D63070" wp14:editId="2F6B32D0">
            <wp:extent cx="4699591" cy="2200939"/>
            <wp:effectExtent l="19050" t="19050" r="25400"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4700508" cy="22013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2DE67F" w14:textId="7D1664ED" w:rsidR="00B83F46" w:rsidRDefault="00B83F46" w:rsidP="006E0A8D">
      <w:pPr>
        <w:pStyle w:val="ListParagraph"/>
        <w:spacing w:after="120"/>
        <w:ind w:left="677"/>
        <w:contextualSpacing w:val="0"/>
        <w:rPr>
          <w:rFonts w:cs="Times New Roman"/>
          <w:b/>
          <w:sz w:val="18"/>
          <w:szCs w:val="18"/>
        </w:rPr>
      </w:pPr>
      <w:r>
        <w:rPr>
          <w:rFonts w:cs="Times New Roman"/>
          <w:b/>
          <w:sz w:val="18"/>
          <w:szCs w:val="18"/>
        </w:rPr>
        <w:t>Insert scatter plot without lines</w:t>
      </w:r>
    </w:p>
    <w:p w14:paraId="5F2AE3B0" w14:textId="77777777" w:rsidR="00F151CA" w:rsidRPr="00F151CA" w:rsidRDefault="00F151CA" w:rsidP="00F151CA">
      <w:pPr>
        <w:pStyle w:val="ListParagraph"/>
        <w:spacing w:after="120"/>
        <w:ind w:left="706"/>
        <w:contextualSpacing w:val="0"/>
        <w:rPr>
          <w:rFonts w:cs="Times New Roman"/>
          <w:b/>
        </w:rPr>
      </w:pPr>
    </w:p>
    <w:p w14:paraId="5C1497C7" w14:textId="30D10C36" w:rsidR="00BD7688" w:rsidRDefault="00AF12D0" w:rsidP="00C96D5E">
      <w:pPr>
        <w:pStyle w:val="ListParagraph"/>
        <w:numPr>
          <w:ilvl w:val="0"/>
          <w:numId w:val="2"/>
        </w:numPr>
        <w:spacing w:after="120"/>
        <w:contextualSpacing w:val="0"/>
        <w:jc w:val="both"/>
        <w:rPr>
          <w:rFonts w:cs="Times New Roman"/>
        </w:rPr>
      </w:pPr>
      <w:r>
        <w:rPr>
          <w:rFonts w:cs="Times New Roman"/>
        </w:rPr>
        <w:t xml:space="preserve">Left-click the graph to select the datapoints, right-click and select </w:t>
      </w:r>
      <w:r w:rsidRPr="00AF12D0">
        <w:rPr>
          <w:rStyle w:val="ButtonsChar"/>
        </w:rPr>
        <w:t>Add Trendline</w:t>
      </w:r>
      <w:r w:rsidR="00824056">
        <w:rPr>
          <w:rStyle w:val="ButtonsChar"/>
        </w:rPr>
        <w:t>…</w:t>
      </w:r>
      <w:r>
        <w:rPr>
          <w:rFonts w:cs="Times New Roman"/>
        </w:rPr>
        <w:t xml:space="preserve">. The </w:t>
      </w:r>
      <w:r w:rsidRPr="00AF12D0">
        <w:rPr>
          <w:rStyle w:val="CommentChar"/>
        </w:rPr>
        <w:t>Trendline Options</w:t>
      </w:r>
      <w:r>
        <w:rPr>
          <w:rFonts w:cs="Times New Roman"/>
        </w:rPr>
        <w:t xml:space="preserve"> window should pop up. </w:t>
      </w:r>
      <w:r w:rsidR="0030147B">
        <w:rPr>
          <w:rFonts w:cs="Times New Roman"/>
        </w:rPr>
        <w:t xml:space="preserve">Check the option box for </w:t>
      </w:r>
      <w:r w:rsidRPr="00C47FE9">
        <w:rPr>
          <w:rStyle w:val="CommentChar"/>
        </w:rPr>
        <w:t>Display Equation on chart</w:t>
      </w:r>
      <w:r>
        <w:rPr>
          <w:rFonts w:cs="Times New Roman"/>
        </w:rPr>
        <w:t xml:space="preserve">. </w:t>
      </w:r>
    </w:p>
    <w:p w14:paraId="296BCCCC" w14:textId="47FD0120" w:rsidR="002D56DF" w:rsidRDefault="00A17E36" w:rsidP="00C96D5E">
      <w:pPr>
        <w:pStyle w:val="ListParagraph"/>
        <w:ind w:left="677"/>
        <w:contextualSpacing w:val="0"/>
        <w:jc w:val="both"/>
        <w:rPr>
          <w:rFonts w:cs="Times New Roman"/>
        </w:rPr>
      </w:pPr>
      <w:r>
        <w:rPr>
          <w:noProof/>
          <w:lang w:val="en-US" w:eastAsia="en-US"/>
        </w:rPr>
        <w:drawing>
          <wp:inline distT="0" distB="0" distL="0" distR="0" wp14:anchorId="559B5E96" wp14:editId="2F54F26C">
            <wp:extent cx="4636669" cy="2750024"/>
            <wp:effectExtent l="19050" t="19050" r="1206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4641749" cy="2753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010B74" w14:textId="4DCA3C6A" w:rsidR="002D56DF" w:rsidRDefault="002D56DF" w:rsidP="00186E27">
      <w:pPr>
        <w:pStyle w:val="Caption"/>
        <w:spacing w:after="120"/>
        <w:ind w:left="677"/>
        <w:jc w:val="both"/>
      </w:pPr>
      <w:r>
        <w:t>Calculating the coefficient for YFP spillover into GFP channel</w:t>
      </w:r>
    </w:p>
    <w:p w14:paraId="0A47DA84" w14:textId="648C8148" w:rsidR="00AF12D0" w:rsidRDefault="00194F01" w:rsidP="00C96D5E">
      <w:pPr>
        <w:pStyle w:val="ListParagraph"/>
        <w:spacing w:before="120" w:after="120"/>
        <w:ind w:left="677"/>
        <w:contextualSpacing w:val="0"/>
        <w:jc w:val="both"/>
        <w:rPr>
          <w:rFonts w:cs="Times New Roman"/>
        </w:rPr>
      </w:pPr>
      <w:r>
        <w:rPr>
          <w:rFonts w:cs="Times New Roman"/>
        </w:rPr>
        <w:t xml:space="preserve">Based on </w:t>
      </w:r>
      <w:r w:rsidR="00F827B9">
        <w:rPr>
          <w:rFonts w:cs="Times New Roman"/>
        </w:rPr>
        <w:t xml:space="preserve">the </w:t>
      </w:r>
      <w:r w:rsidR="00F827B9" w:rsidRPr="00BA39BF">
        <w:rPr>
          <w:rFonts w:cs="Times New Roman"/>
        </w:rPr>
        <w:t>gradient</w:t>
      </w:r>
      <w:r w:rsidR="00F827B9">
        <w:rPr>
          <w:rFonts w:cs="Times New Roman"/>
        </w:rPr>
        <w:t xml:space="preserve"> of this</w:t>
      </w:r>
      <w:r>
        <w:rPr>
          <w:rFonts w:cs="Times New Roman"/>
        </w:rPr>
        <w:t xml:space="preserve"> </w:t>
      </w:r>
      <w:r w:rsidR="00F827B9">
        <w:rPr>
          <w:rFonts w:cs="Times New Roman"/>
        </w:rPr>
        <w:t xml:space="preserve">trendline, </w:t>
      </w:r>
      <w:r w:rsidR="004926A3">
        <w:rPr>
          <w:rFonts w:cs="Times New Roman"/>
        </w:rPr>
        <w:t xml:space="preserve">we can see that </w:t>
      </w:r>
      <w:r w:rsidR="00F827B9">
        <w:rPr>
          <w:rFonts w:cs="Times New Roman"/>
        </w:rPr>
        <w:t xml:space="preserve">the percentage spillover </w:t>
      </w:r>
      <w:r w:rsidR="00417838">
        <w:rPr>
          <w:rFonts w:cs="Times New Roman"/>
        </w:rPr>
        <w:t xml:space="preserve">from the YFP cells into the GFP channel </w:t>
      </w:r>
      <w:r w:rsidR="00F827B9">
        <w:rPr>
          <w:rFonts w:cs="Times New Roman"/>
        </w:rPr>
        <w:t>is</w:t>
      </w:r>
      <w:r w:rsidR="004926A3">
        <w:rPr>
          <w:rFonts w:cs="Times New Roman"/>
        </w:rPr>
        <w:t xml:space="preserve"> approximately</w:t>
      </w:r>
      <w:r w:rsidR="00F827B9">
        <w:rPr>
          <w:rFonts w:cs="Times New Roman"/>
        </w:rPr>
        <w:t xml:space="preserve"> </w:t>
      </w:r>
      <w:r w:rsidR="00A17E36">
        <w:rPr>
          <w:rStyle w:val="FloatChar"/>
        </w:rPr>
        <w:t>35.19</w:t>
      </w:r>
      <w:r w:rsidR="00F827B9" w:rsidRPr="00C47FE9">
        <w:rPr>
          <w:rStyle w:val="FloatChar"/>
        </w:rPr>
        <w:t>%</w:t>
      </w:r>
      <w:r w:rsidR="00F827B9">
        <w:rPr>
          <w:rFonts w:cs="Times New Roman"/>
        </w:rPr>
        <w:t>.</w:t>
      </w:r>
    </w:p>
    <w:p w14:paraId="1C656409" w14:textId="77777777" w:rsidR="003130E9" w:rsidRDefault="003130E9" w:rsidP="00C96D5E">
      <w:pPr>
        <w:pStyle w:val="ListParagraph"/>
        <w:spacing w:before="120" w:after="120"/>
        <w:ind w:left="677"/>
        <w:contextualSpacing w:val="0"/>
        <w:jc w:val="both"/>
        <w:rPr>
          <w:rFonts w:cs="Times New Roman"/>
        </w:rPr>
      </w:pPr>
    </w:p>
    <w:p w14:paraId="565782CE" w14:textId="77777777" w:rsidR="00FC33B6" w:rsidRPr="00CA2C55" w:rsidRDefault="00FC33B6" w:rsidP="00FC33B6">
      <w:pPr>
        <w:pStyle w:val="CriticalStep"/>
      </w:pPr>
      <w:r w:rsidRPr="00CA2C55">
        <w:lastRenderedPageBreak/>
        <w:t>▲Critical step</w:t>
      </w:r>
    </w:p>
    <w:p w14:paraId="66B0B421" w14:textId="684DCA13" w:rsidR="000C383E" w:rsidRDefault="00FC33B6" w:rsidP="000C383E">
      <w:pPr>
        <w:spacing w:after="120"/>
        <w:ind w:left="677"/>
        <w:rPr>
          <w:rStyle w:val="ButtonsChar"/>
          <w:b w:val="0"/>
          <w:color w:val="auto"/>
        </w:rPr>
      </w:pPr>
      <w:r>
        <w:rPr>
          <w:rStyle w:val="ButtonsChar"/>
          <w:b w:val="0"/>
          <w:color w:val="auto"/>
        </w:rPr>
        <w:t xml:space="preserve">Your aim is to calculate the slope as accurately as possible, and you should remove any outliers </w:t>
      </w:r>
      <w:r w:rsidR="000C383E">
        <w:rPr>
          <w:rStyle w:val="ButtonsChar"/>
          <w:b w:val="0"/>
          <w:color w:val="auto"/>
        </w:rPr>
        <w:t>that you can spot. In our example above, the data point at (</w:t>
      </w:r>
      <w:r w:rsidR="000C383E" w:rsidRPr="000C383E">
        <w:rPr>
          <w:rStyle w:val="FloatChar"/>
        </w:rPr>
        <w:t>1684.39</w:t>
      </w:r>
      <w:r w:rsidR="000C383E">
        <w:rPr>
          <w:rStyle w:val="ButtonsChar"/>
          <w:b w:val="0"/>
          <w:color w:val="auto"/>
        </w:rPr>
        <w:t xml:space="preserve">, </w:t>
      </w:r>
      <w:r w:rsidR="000C383E" w:rsidRPr="000C383E">
        <w:rPr>
          <w:rStyle w:val="FloatChar"/>
        </w:rPr>
        <w:t>552.93</w:t>
      </w:r>
      <w:r w:rsidR="000C383E">
        <w:rPr>
          <w:rStyle w:val="ButtonsChar"/>
          <w:b w:val="0"/>
          <w:color w:val="auto"/>
        </w:rPr>
        <w:t xml:space="preserve">) is clearly out of place, and when removed would </w:t>
      </w:r>
      <w:r w:rsidR="00E9714E">
        <w:rPr>
          <w:rStyle w:val="ButtonsChar"/>
          <w:b w:val="0"/>
          <w:color w:val="auto"/>
        </w:rPr>
        <w:t>modify</w:t>
      </w:r>
      <w:r w:rsidR="000C383E">
        <w:rPr>
          <w:rStyle w:val="ButtonsChar"/>
          <w:b w:val="0"/>
          <w:color w:val="auto"/>
        </w:rPr>
        <w:t xml:space="preserve"> the slope to </w:t>
      </w:r>
      <w:r w:rsidR="000C383E" w:rsidRPr="000C383E">
        <w:rPr>
          <w:rStyle w:val="FloatChar"/>
        </w:rPr>
        <w:t>38.52%</w:t>
      </w:r>
      <w:r w:rsidR="00AC559A">
        <w:rPr>
          <w:rStyle w:val="ButtonsChar"/>
          <w:b w:val="0"/>
          <w:color w:val="auto"/>
        </w:rPr>
        <w:t>. For the sake of simplicity, we did not include this step in the tutorial, but you should be aware of this.</w:t>
      </w:r>
    </w:p>
    <w:p w14:paraId="13703BB0" w14:textId="77777777" w:rsidR="00E9714E" w:rsidRPr="00CA2C55" w:rsidRDefault="00E9714E" w:rsidP="00E9714E">
      <w:pPr>
        <w:pStyle w:val="CriticalStep"/>
      </w:pPr>
      <w:r w:rsidRPr="00CA2C55">
        <w:t>▲Critical step</w:t>
      </w:r>
    </w:p>
    <w:p w14:paraId="0B4E180B" w14:textId="4A919CAC" w:rsidR="00E9714E" w:rsidRDefault="00E9714E" w:rsidP="00E9714E">
      <w:pPr>
        <w:spacing w:after="120"/>
        <w:ind w:left="677"/>
        <w:rPr>
          <w:rStyle w:val="ButtonsChar"/>
          <w:b w:val="0"/>
          <w:color w:val="auto"/>
        </w:rPr>
      </w:pPr>
      <w:r>
        <w:rPr>
          <w:rStyle w:val="ButtonsChar"/>
          <w:b w:val="0"/>
          <w:color w:val="auto"/>
        </w:rPr>
        <w:t>Depending on the acquisition parameters and the</w:t>
      </w:r>
      <w:r w:rsidR="000C2EF5">
        <w:rPr>
          <w:rStyle w:val="ButtonsChar"/>
          <w:b w:val="0"/>
          <w:color w:val="auto"/>
        </w:rPr>
        <w:t xml:space="preserve"> </w:t>
      </w:r>
      <w:r>
        <w:rPr>
          <w:rStyle w:val="ButtonsChar"/>
          <w:b w:val="0"/>
          <w:color w:val="auto"/>
        </w:rPr>
        <w:t xml:space="preserve">excitation/emission </w:t>
      </w:r>
      <w:r w:rsidR="000C2EF5">
        <w:rPr>
          <w:rStyle w:val="ButtonsChar"/>
          <w:b w:val="0"/>
          <w:color w:val="auto"/>
        </w:rPr>
        <w:t xml:space="preserve">dye </w:t>
      </w:r>
      <w:r>
        <w:rPr>
          <w:rStyle w:val="ButtonsChar"/>
          <w:b w:val="0"/>
          <w:color w:val="auto"/>
        </w:rPr>
        <w:t xml:space="preserve">spectra, note that </w:t>
      </w:r>
      <w:r w:rsidR="000F43AA">
        <w:rPr>
          <w:rStyle w:val="ButtonsChar"/>
          <w:b w:val="0"/>
          <w:color w:val="auto"/>
        </w:rPr>
        <w:t xml:space="preserve">there </w:t>
      </w:r>
      <w:r>
        <w:rPr>
          <w:rStyle w:val="ButtonsChar"/>
          <w:b w:val="0"/>
          <w:color w:val="auto"/>
        </w:rPr>
        <w:t xml:space="preserve">may not necessarily </w:t>
      </w:r>
      <w:r w:rsidR="000F43AA">
        <w:rPr>
          <w:rStyle w:val="ButtonsChar"/>
          <w:b w:val="0"/>
          <w:color w:val="auto"/>
        </w:rPr>
        <w:t>be any spillover</w:t>
      </w:r>
      <w:r>
        <w:rPr>
          <w:rStyle w:val="ButtonsChar"/>
          <w:b w:val="0"/>
          <w:color w:val="auto"/>
        </w:rPr>
        <w:t xml:space="preserve">. If the graph </w:t>
      </w:r>
      <w:r w:rsidR="00585AFF">
        <w:rPr>
          <w:rStyle w:val="ButtonsChar"/>
          <w:b w:val="0"/>
          <w:color w:val="auto"/>
        </w:rPr>
        <w:t>does not have an obvious correlation</w:t>
      </w:r>
      <w:r>
        <w:rPr>
          <w:rStyle w:val="ButtonsChar"/>
          <w:b w:val="0"/>
          <w:color w:val="auto"/>
        </w:rPr>
        <w:t xml:space="preserve">, or if you get a negative </w:t>
      </w:r>
      <w:r w:rsidR="00585AFF">
        <w:rPr>
          <w:rStyle w:val="ButtonsChar"/>
          <w:b w:val="0"/>
          <w:color w:val="auto"/>
        </w:rPr>
        <w:t xml:space="preserve">gradient, the true gradient is likely to be zero. </w:t>
      </w:r>
      <w:r w:rsidR="009F2C2F">
        <w:rPr>
          <w:rStyle w:val="ButtonsChar"/>
          <w:b w:val="0"/>
          <w:color w:val="auto"/>
        </w:rPr>
        <w:t xml:space="preserve">You can turn on the </w:t>
      </w:r>
      <w:r w:rsidR="009F2C2F" w:rsidRPr="009F2C2F">
        <w:rPr>
          <w:rStyle w:val="ButtonsChar"/>
        </w:rPr>
        <w:t>Display R-squared value on chart</w:t>
      </w:r>
      <w:r w:rsidR="009F2C2F">
        <w:rPr>
          <w:rStyle w:val="ButtonsChar"/>
          <w:b w:val="0"/>
          <w:color w:val="auto"/>
        </w:rPr>
        <w:t xml:space="preserve"> option in the </w:t>
      </w:r>
      <w:r w:rsidR="009F2C2F" w:rsidRPr="009F2C2F">
        <w:rPr>
          <w:rStyle w:val="CommentChar"/>
        </w:rPr>
        <w:t>Trendline Options</w:t>
      </w:r>
      <w:r w:rsidR="009F2C2F">
        <w:rPr>
          <w:rStyle w:val="ButtonsChar"/>
          <w:b w:val="0"/>
          <w:color w:val="auto"/>
        </w:rPr>
        <w:t xml:space="preserve"> window to show the </w:t>
      </w:r>
      <w:r w:rsidR="009F2C2F" w:rsidRPr="009F2C2F">
        <w:rPr>
          <w:rStyle w:val="ButtonsChar"/>
          <w:color w:val="auto"/>
        </w:rPr>
        <w:t>R</w:t>
      </w:r>
      <w:r w:rsidR="009F2C2F" w:rsidRPr="009F2C2F">
        <w:rPr>
          <w:rStyle w:val="ButtonsChar"/>
          <w:color w:val="auto"/>
          <w:vertAlign w:val="superscript"/>
        </w:rPr>
        <w:t>2</w:t>
      </w:r>
      <w:r w:rsidR="009F2C2F">
        <w:rPr>
          <w:rStyle w:val="ButtonsChar"/>
          <w:b w:val="0"/>
          <w:color w:val="auto"/>
        </w:rPr>
        <w:t xml:space="preserve"> statistic</w:t>
      </w:r>
      <w:r w:rsidR="00F34C83">
        <w:rPr>
          <w:rStyle w:val="ButtonsChar"/>
          <w:b w:val="0"/>
          <w:color w:val="auto"/>
        </w:rPr>
        <w:t xml:space="preserve">, which ranges from </w:t>
      </w:r>
      <w:r w:rsidR="00F34C83" w:rsidRPr="00F34C83">
        <w:rPr>
          <w:rStyle w:val="FloatChar"/>
        </w:rPr>
        <w:t>0</w:t>
      </w:r>
      <w:r w:rsidR="00F34C83">
        <w:rPr>
          <w:rStyle w:val="FloatChar"/>
        </w:rPr>
        <w:t>.0</w:t>
      </w:r>
      <w:r w:rsidR="00F34C83">
        <w:rPr>
          <w:rStyle w:val="ButtonsChar"/>
          <w:b w:val="0"/>
          <w:color w:val="auto"/>
        </w:rPr>
        <w:t xml:space="preserve"> to </w:t>
      </w:r>
      <w:r w:rsidR="00F34C83" w:rsidRPr="00F34C83">
        <w:rPr>
          <w:rStyle w:val="FloatChar"/>
        </w:rPr>
        <w:t>1</w:t>
      </w:r>
      <w:r w:rsidR="00F34C83">
        <w:rPr>
          <w:rStyle w:val="FloatChar"/>
        </w:rPr>
        <w:t>.0</w:t>
      </w:r>
      <w:r w:rsidR="00F34C83">
        <w:rPr>
          <w:rStyle w:val="ButtonsChar"/>
          <w:b w:val="0"/>
          <w:color w:val="auto"/>
        </w:rPr>
        <w:t xml:space="preserve">. A very low value indicates </w:t>
      </w:r>
      <w:r w:rsidR="00243B14">
        <w:rPr>
          <w:rStyle w:val="ButtonsChar"/>
          <w:b w:val="0"/>
          <w:color w:val="auto"/>
        </w:rPr>
        <w:t>weak correlation, and may indicate no spillover in reality.</w:t>
      </w:r>
    </w:p>
    <w:p w14:paraId="213F195E" w14:textId="77777777" w:rsidR="00585AFF" w:rsidRPr="00CA2C55" w:rsidRDefault="00585AFF" w:rsidP="00585AFF">
      <w:pPr>
        <w:pStyle w:val="CriticalStep"/>
      </w:pPr>
      <w:r w:rsidRPr="00CA2C55">
        <w:t>▲Critical step</w:t>
      </w:r>
    </w:p>
    <w:p w14:paraId="0CBCF0AF" w14:textId="6365C2C3" w:rsidR="00585AFF" w:rsidRDefault="00585AFF" w:rsidP="00585AFF">
      <w:pPr>
        <w:spacing w:after="120"/>
        <w:ind w:left="677"/>
        <w:rPr>
          <w:rStyle w:val="ButtonsChar"/>
          <w:b w:val="0"/>
          <w:color w:val="auto"/>
        </w:rPr>
      </w:pPr>
      <w:r>
        <w:rPr>
          <w:rStyle w:val="ButtonsChar"/>
          <w:b w:val="0"/>
          <w:color w:val="auto"/>
        </w:rPr>
        <w:t xml:space="preserve">To check for spillover from </w:t>
      </w:r>
      <w:r w:rsidRPr="00A56CF6">
        <w:rPr>
          <w:rStyle w:val="ButtonsChar"/>
          <w:b w:val="0"/>
          <w:color w:val="auto"/>
        </w:rPr>
        <w:t>YFP cells</w:t>
      </w:r>
      <w:r>
        <w:rPr>
          <w:rStyle w:val="ButtonsChar"/>
          <w:b w:val="0"/>
          <w:color w:val="auto"/>
        </w:rPr>
        <w:t xml:space="preserve"> into the </w:t>
      </w:r>
      <w:r w:rsidRPr="00A56CF6">
        <w:rPr>
          <w:rStyle w:val="ButtonsChar"/>
          <w:b w:val="0"/>
          <w:color w:val="auto"/>
        </w:rPr>
        <w:t>GFP channel</w:t>
      </w:r>
      <w:r>
        <w:rPr>
          <w:rStyle w:val="ButtonsChar"/>
          <w:b w:val="0"/>
          <w:color w:val="auto"/>
        </w:rPr>
        <w:t xml:space="preserve">, it is critical that </w:t>
      </w:r>
      <w:r w:rsidRPr="006F0D6F">
        <w:rPr>
          <w:rStyle w:val="CommentChar"/>
        </w:rPr>
        <w:t>Intensity</w:t>
      </w:r>
      <w:r>
        <w:rPr>
          <w:rStyle w:val="CommentChar"/>
        </w:rPr>
        <w:t>_Center_</w:t>
      </w:r>
      <w:r w:rsidRPr="006F0D6F">
        <w:rPr>
          <w:rStyle w:val="CommentChar"/>
        </w:rPr>
        <w:t>Ch</w:t>
      </w:r>
      <w:r>
        <w:rPr>
          <w:rStyle w:val="CommentChar"/>
        </w:rPr>
        <w:t>_0</w:t>
      </w:r>
      <w:r w:rsidRPr="006F0D6F">
        <w:rPr>
          <w:rStyle w:val="CommentChar"/>
        </w:rPr>
        <w:t>1</w:t>
      </w:r>
      <w:r>
        <w:rPr>
          <w:rStyle w:val="ButtonsChar"/>
          <w:b w:val="0"/>
          <w:color w:val="auto"/>
        </w:rPr>
        <w:t xml:space="preserve"> (</w:t>
      </w:r>
      <w:r w:rsidRPr="00C47FE9">
        <w:rPr>
          <w:rStyle w:val="ButtonsChar"/>
          <w:color w:val="auto"/>
        </w:rPr>
        <w:t>YFP cells</w:t>
      </w:r>
      <w:r>
        <w:rPr>
          <w:rStyle w:val="ButtonsChar"/>
          <w:b w:val="0"/>
          <w:color w:val="auto"/>
        </w:rPr>
        <w:t xml:space="preserve">) is plotted as the X-axis, and that </w:t>
      </w:r>
      <w:r w:rsidRPr="006F0D6F">
        <w:rPr>
          <w:rStyle w:val="CommentChar"/>
        </w:rPr>
        <w:t>Intensity</w:t>
      </w:r>
      <w:r>
        <w:rPr>
          <w:rStyle w:val="CommentChar"/>
        </w:rPr>
        <w:t>_Center_</w:t>
      </w:r>
      <w:r w:rsidRPr="006F0D6F">
        <w:rPr>
          <w:rStyle w:val="CommentChar"/>
        </w:rPr>
        <w:t>Ch</w:t>
      </w:r>
      <w:r>
        <w:rPr>
          <w:rStyle w:val="CommentChar"/>
        </w:rPr>
        <w:t>_02</w:t>
      </w:r>
      <w:r>
        <w:rPr>
          <w:rStyle w:val="ButtonsChar"/>
          <w:b w:val="0"/>
          <w:color w:val="auto"/>
        </w:rPr>
        <w:t xml:space="preserve"> (</w:t>
      </w:r>
      <w:r w:rsidRPr="00C47FE9">
        <w:rPr>
          <w:rStyle w:val="ButtonsChar"/>
          <w:color w:val="auto"/>
        </w:rPr>
        <w:t>detected spillover</w:t>
      </w:r>
      <w:r>
        <w:rPr>
          <w:rStyle w:val="ButtonsChar"/>
          <w:b w:val="0"/>
          <w:color w:val="auto"/>
        </w:rPr>
        <w:t xml:space="preserve"> </w:t>
      </w:r>
      <w:r>
        <w:rPr>
          <w:rStyle w:val="ButtonsChar"/>
          <w:color w:val="auto"/>
        </w:rPr>
        <w:t>signal</w:t>
      </w:r>
      <w:r w:rsidR="008A5453">
        <w:rPr>
          <w:rStyle w:val="ButtonsChar"/>
          <w:color w:val="auto"/>
        </w:rPr>
        <w:t xml:space="preserve"> in GFP channel</w:t>
      </w:r>
      <w:r>
        <w:rPr>
          <w:rStyle w:val="ButtonsChar"/>
          <w:b w:val="0"/>
          <w:color w:val="auto"/>
        </w:rPr>
        <w:t>) is plotted as the Y-axis. Plotting the values in the wrong manner will lead to the wrong coefficients.</w:t>
      </w:r>
    </w:p>
    <w:p w14:paraId="1E675E33" w14:textId="77777777" w:rsidR="007F18F8" w:rsidRPr="003830A4" w:rsidRDefault="007F18F8" w:rsidP="00C96D5E">
      <w:pPr>
        <w:pStyle w:val="CriticalStep"/>
        <w:ind w:left="706"/>
      </w:pPr>
      <w:r>
        <w:tab/>
        <w:t>□Explanatory note</w:t>
      </w:r>
    </w:p>
    <w:p w14:paraId="7E95900F" w14:textId="766FA4C5" w:rsidR="007F18F8" w:rsidRDefault="007F18F8" w:rsidP="00C96D5E">
      <w:pPr>
        <w:pStyle w:val="ListParagraph"/>
        <w:tabs>
          <w:tab w:val="left" w:pos="0"/>
        </w:tabs>
        <w:spacing w:after="120"/>
        <w:ind w:left="680"/>
        <w:contextualSpacing w:val="0"/>
        <w:jc w:val="both"/>
      </w:pPr>
      <w:r w:rsidRPr="005F6E0A">
        <w:t xml:space="preserve">The </w:t>
      </w:r>
      <w:r w:rsidR="006502BE">
        <w:t xml:space="preserve">calculation for the spillover coefficient is defined by the </w:t>
      </w:r>
      <w:r w:rsidR="00DC138B">
        <w:t>equati</w:t>
      </w:r>
      <w:r w:rsidR="006502BE">
        <w:t xml:space="preserve">on </w:t>
      </w:r>
      <w:r w:rsidR="006502BE" w:rsidRPr="006502BE">
        <w:rPr>
          <w:i/>
        </w:rPr>
        <w:t>y = mx + c,</w:t>
      </w:r>
      <w:r w:rsidR="006502BE">
        <w:t xml:space="preserve"> where </w:t>
      </w:r>
      <w:r w:rsidR="006502BE" w:rsidRPr="006502BE">
        <w:rPr>
          <w:i/>
        </w:rPr>
        <w:t>y</w:t>
      </w:r>
      <w:r w:rsidR="006502BE">
        <w:t xml:space="preserve"> </w:t>
      </w:r>
      <w:r w:rsidR="00045E57">
        <w:t xml:space="preserve">represents the signal detected in </w:t>
      </w:r>
      <w:r w:rsidR="00D87F24">
        <w:t>the</w:t>
      </w:r>
      <w:r w:rsidR="00045E57">
        <w:t xml:space="preserve"> channel</w:t>
      </w:r>
      <w:r w:rsidR="006502BE">
        <w:t xml:space="preserve"> </w:t>
      </w:r>
      <w:r w:rsidR="00D87F24">
        <w:t xml:space="preserve">of interest </w:t>
      </w:r>
      <w:r w:rsidR="006502BE">
        <w:t xml:space="preserve">and </w:t>
      </w:r>
      <w:r w:rsidR="006502BE" w:rsidRPr="006502BE">
        <w:rPr>
          <w:i/>
        </w:rPr>
        <w:t>x</w:t>
      </w:r>
      <w:r w:rsidR="006502BE">
        <w:t xml:space="preserve"> is the </w:t>
      </w:r>
      <w:r w:rsidR="00045E57">
        <w:t xml:space="preserve">signal from the original </w:t>
      </w:r>
      <w:r w:rsidR="00D87F24">
        <w:t xml:space="preserve">spilling </w:t>
      </w:r>
      <w:r w:rsidR="00045E57">
        <w:t>channel</w:t>
      </w:r>
      <w:r w:rsidR="006502BE">
        <w:t xml:space="preserve">. The spillover coefficient is the gradient </w:t>
      </w:r>
      <w:r w:rsidR="006502BE" w:rsidRPr="006502BE">
        <w:rPr>
          <w:i/>
        </w:rPr>
        <w:t>m</w:t>
      </w:r>
      <w:r w:rsidR="00045E57">
        <w:t xml:space="preserve">, which is the percentage of the </w:t>
      </w:r>
      <w:r w:rsidR="000963EF">
        <w:t xml:space="preserve">signal from the </w:t>
      </w:r>
      <w:r w:rsidR="00045E57">
        <w:t xml:space="preserve">original </w:t>
      </w:r>
      <w:r w:rsidR="00FD07FC">
        <w:t>channel that has spilt into the detector of the other channel</w:t>
      </w:r>
      <w:r w:rsidR="000963EF">
        <w:t xml:space="preserve"> of interest</w:t>
      </w:r>
      <w:r w:rsidR="00FD07FC">
        <w:t>.</w:t>
      </w:r>
      <w:r w:rsidR="00FC14AA">
        <w:t xml:space="preserve"> In this case, since the source cell population is YFP+, </w:t>
      </w:r>
      <w:r w:rsidR="00FC14AA" w:rsidRPr="009662DB">
        <w:rPr>
          <w:rStyle w:val="CommentChar"/>
        </w:rPr>
        <w:t>Channel 01</w:t>
      </w:r>
      <w:r w:rsidR="00FC14AA">
        <w:t xml:space="preserve"> is the spilling channel, and </w:t>
      </w:r>
      <w:r w:rsidR="0061681A">
        <w:t xml:space="preserve">thus </w:t>
      </w:r>
      <w:r w:rsidR="00FC14AA">
        <w:t xml:space="preserve">always represents </w:t>
      </w:r>
      <w:r w:rsidR="00FC14AA" w:rsidRPr="00FC14AA">
        <w:rPr>
          <w:i/>
        </w:rPr>
        <w:t>x</w:t>
      </w:r>
      <w:r w:rsidR="00FC14AA">
        <w:t xml:space="preserve">. </w:t>
      </w:r>
      <w:r w:rsidR="0061681A">
        <w:t xml:space="preserve">If you have more than 2 channels, you would modify this step to plot various channels as </w:t>
      </w:r>
      <w:r w:rsidR="0061681A" w:rsidRPr="00131A4D">
        <w:rPr>
          <w:i/>
        </w:rPr>
        <w:t>y</w:t>
      </w:r>
      <w:r w:rsidR="0061681A">
        <w:t xml:space="preserve">, </w:t>
      </w:r>
      <w:r w:rsidR="00131A4D">
        <w:t xml:space="preserve">but always keep </w:t>
      </w:r>
      <w:r w:rsidR="00131A4D" w:rsidRPr="00131A4D">
        <w:rPr>
          <w:rStyle w:val="CommentChar"/>
        </w:rPr>
        <w:t>Channel 01</w:t>
      </w:r>
      <w:r w:rsidR="00131A4D">
        <w:t xml:space="preserve"> as </w:t>
      </w:r>
      <w:r w:rsidR="00131A4D" w:rsidRPr="00131A4D">
        <w:rPr>
          <w:i/>
        </w:rPr>
        <w:t>x</w:t>
      </w:r>
      <w:r w:rsidR="00131A4D">
        <w:t xml:space="preserve"> (e.g. </w:t>
      </w:r>
      <w:r w:rsidR="00131A4D" w:rsidRPr="00131A4D">
        <w:rPr>
          <w:rStyle w:val="CommentChar"/>
        </w:rPr>
        <w:t>Ch_02</w:t>
      </w:r>
      <w:r w:rsidR="00131A4D" w:rsidRPr="00131A4D">
        <w:t>,</w:t>
      </w:r>
      <w:r w:rsidR="00131A4D">
        <w:rPr>
          <w:rStyle w:val="CommentChar"/>
        </w:rPr>
        <w:t xml:space="preserve"> Ch_03</w:t>
      </w:r>
      <w:r w:rsidR="00131A4D" w:rsidRPr="00131A4D">
        <w:t>,</w:t>
      </w:r>
      <w:r w:rsidR="00131A4D">
        <w:rPr>
          <w:rStyle w:val="CommentChar"/>
        </w:rPr>
        <w:t xml:space="preserve"> Ch_04</w:t>
      </w:r>
      <w:r w:rsidR="00131A4D" w:rsidRPr="00131A4D">
        <w:t>…</w:t>
      </w:r>
      <w:r w:rsidR="00131A4D">
        <w:t xml:space="preserve"> vs </w:t>
      </w:r>
      <w:r w:rsidR="00131A4D" w:rsidRPr="00131A4D">
        <w:rPr>
          <w:rStyle w:val="CommentChar"/>
        </w:rPr>
        <w:t>Ch_0</w:t>
      </w:r>
      <w:r w:rsidR="00216BE3">
        <w:rPr>
          <w:rStyle w:val="CommentChar"/>
        </w:rPr>
        <w:t>1</w:t>
      </w:r>
      <w:r w:rsidR="00131A4D">
        <w:t>).</w:t>
      </w:r>
      <w:r w:rsidR="007D0472">
        <w:t xml:space="preserve"> </w:t>
      </w:r>
      <w:r w:rsidR="003907FE">
        <w:t>Take n</w:t>
      </w:r>
      <w:r w:rsidR="007D0472">
        <w:t xml:space="preserve">ote that the compound offset value </w:t>
      </w:r>
      <w:r w:rsidR="007D0472" w:rsidRPr="007D0472">
        <w:rPr>
          <w:i/>
        </w:rPr>
        <w:t>c</w:t>
      </w:r>
      <w:r w:rsidR="007D0472">
        <w:t xml:space="preserve"> is inconsequential for subsequent </w:t>
      </w:r>
      <w:r w:rsidR="003907FE">
        <w:t xml:space="preserve">linear algebra </w:t>
      </w:r>
      <w:r w:rsidR="007D0472">
        <w:t>calculations</w:t>
      </w:r>
      <w:r w:rsidR="003907FE">
        <w:t xml:space="preserve">, and only the slope </w:t>
      </w:r>
      <w:r w:rsidR="003907FE" w:rsidRPr="003907FE">
        <w:rPr>
          <w:i/>
        </w:rPr>
        <w:t>m</w:t>
      </w:r>
      <w:r w:rsidR="003907FE">
        <w:t xml:space="preserve"> is critical</w:t>
      </w:r>
      <w:r w:rsidR="007D0472">
        <w:t>.</w:t>
      </w:r>
    </w:p>
    <w:p w14:paraId="170AA19E" w14:textId="77777777" w:rsidR="005705D3" w:rsidRPr="003830A4" w:rsidRDefault="005705D3" w:rsidP="005705D3">
      <w:pPr>
        <w:pStyle w:val="CriticalStep"/>
        <w:ind w:left="706"/>
      </w:pPr>
      <w:r>
        <w:tab/>
        <w:t>□Explanatory note</w:t>
      </w:r>
    </w:p>
    <w:p w14:paraId="0DE6DC87" w14:textId="5F30BCB4" w:rsidR="005705D3" w:rsidRDefault="005705D3" w:rsidP="005705D3">
      <w:pPr>
        <w:pStyle w:val="ListParagraph"/>
        <w:tabs>
          <w:tab w:val="left" w:pos="0"/>
        </w:tabs>
        <w:spacing w:after="120"/>
        <w:ind w:left="680"/>
        <w:contextualSpacing w:val="0"/>
        <w:jc w:val="both"/>
      </w:pPr>
      <w:r>
        <w:t xml:space="preserve">We strongly recommend using the </w:t>
      </w:r>
      <w:r w:rsidR="007873E9" w:rsidRPr="007873E9">
        <w:rPr>
          <w:rStyle w:val="CommentChar"/>
        </w:rPr>
        <w:t>I</w:t>
      </w:r>
      <w:r w:rsidRPr="007873E9">
        <w:rPr>
          <w:rStyle w:val="CommentChar"/>
        </w:rPr>
        <w:t>ntensity</w:t>
      </w:r>
      <w:r w:rsidR="007873E9" w:rsidRPr="007873E9">
        <w:rPr>
          <w:rStyle w:val="CommentChar"/>
        </w:rPr>
        <w:t>_Center</w:t>
      </w:r>
      <w:r w:rsidR="007873E9">
        <w:rPr>
          <w:rStyle w:val="CommentChar"/>
        </w:rPr>
        <w:t>_Ch_XX</w:t>
      </w:r>
      <w:r w:rsidR="007873E9">
        <w:t xml:space="preserve"> parameters for deriving the spillover coefficients, instead of other </w:t>
      </w:r>
      <w:r w:rsidR="008F45F9">
        <w:t xml:space="preserve">aggregate </w:t>
      </w:r>
      <w:r w:rsidR="007873E9">
        <w:t xml:space="preserve">parameters such as intensity mean or median values. This parameter type refers to the channel intensities of the same pixel </w:t>
      </w:r>
      <w:r w:rsidR="004C5359">
        <w:t xml:space="preserve">at the center of the </w:t>
      </w:r>
      <w:r w:rsidR="007873E9">
        <w:t xml:space="preserve">surface, and thus most accurately </w:t>
      </w:r>
      <w:r w:rsidR="004C5359">
        <w:t>reflect the</w:t>
      </w:r>
      <w:r w:rsidR="007873E9">
        <w:t xml:space="preserve"> </w:t>
      </w:r>
      <w:r w:rsidR="004C5359">
        <w:t>spillover profile of the images on a per pixel basis</w:t>
      </w:r>
      <w:r w:rsidR="007873E9">
        <w:t>.</w:t>
      </w:r>
    </w:p>
    <w:p w14:paraId="7D966027" w14:textId="11F8990F" w:rsidR="008275A4" w:rsidRDefault="008275A4" w:rsidP="00C96D5E">
      <w:pPr>
        <w:spacing w:after="120"/>
        <w:ind w:left="677"/>
        <w:rPr>
          <w:rStyle w:val="ButtonsChar"/>
          <w:b w:val="0"/>
          <w:color w:val="auto"/>
        </w:rPr>
      </w:pPr>
    </w:p>
    <w:p w14:paraId="335D71C2" w14:textId="09149E42" w:rsidR="00417838" w:rsidRDefault="00417838" w:rsidP="00C96D5E">
      <w:pPr>
        <w:pStyle w:val="ListParagraph"/>
        <w:numPr>
          <w:ilvl w:val="0"/>
          <w:numId w:val="2"/>
        </w:numPr>
        <w:spacing w:before="120" w:after="120"/>
        <w:contextualSpacing w:val="0"/>
        <w:jc w:val="both"/>
        <w:rPr>
          <w:rFonts w:cs="Times New Roman"/>
        </w:rPr>
      </w:pPr>
      <w:r>
        <w:rPr>
          <w:rStyle w:val="PathFilenamesChar"/>
          <w:i w:val="0"/>
          <w:color w:val="auto"/>
        </w:rPr>
        <w:t xml:space="preserve">Go to </w:t>
      </w:r>
      <w:r w:rsidRPr="0044437A">
        <w:rPr>
          <w:rStyle w:val="ButtonsChar"/>
        </w:rPr>
        <w:t xml:space="preserve">File </w:t>
      </w:r>
      <w:r w:rsidRPr="0044437A">
        <w:t>&gt;</w:t>
      </w:r>
      <w:r w:rsidRPr="0044437A">
        <w:rPr>
          <w:rStyle w:val="ButtonsChar"/>
        </w:rPr>
        <w:t xml:space="preserve"> Open</w:t>
      </w:r>
      <w:r>
        <w:rPr>
          <w:rStyle w:val="PathFilenamesChar"/>
          <w:i w:val="0"/>
          <w:color w:val="auto"/>
        </w:rPr>
        <w:t xml:space="preserve"> and point to the file </w:t>
      </w:r>
      <w:r>
        <w:rPr>
          <w:rStyle w:val="CommentChar"/>
        </w:rPr>
        <w:t>export_Compensation_Objects_G</w:t>
      </w:r>
      <w:r w:rsidRPr="00D6541D">
        <w:rPr>
          <w:rStyle w:val="CommentChar"/>
        </w:rPr>
        <w:t>FP.csv</w:t>
      </w:r>
      <w:r w:rsidRPr="00417838">
        <w:rPr>
          <w:rStyle w:val="CommentChar"/>
          <w:color w:val="auto"/>
        </w:rPr>
        <w:t>.</w:t>
      </w:r>
    </w:p>
    <w:p w14:paraId="2052E1A6" w14:textId="30253605" w:rsidR="00E44AE7" w:rsidRDefault="00645D36" w:rsidP="00C96D5E">
      <w:pPr>
        <w:pStyle w:val="ListParagraph"/>
        <w:numPr>
          <w:ilvl w:val="0"/>
          <w:numId w:val="2"/>
        </w:numPr>
        <w:spacing w:before="120" w:after="120"/>
        <w:contextualSpacing w:val="0"/>
        <w:rPr>
          <w:rStyle w:val="PathFilenamesChar"/>
          <w:i w:val="0"/>
          <w:color w:val="auto"/>
        </w:rPr>
      </w:pPr>
      <w:r>
        <w:rPr>
          <w:rStyle w:val="PathFilenamesChar"/>
          <w:i w:val="0"/>
          <w:color w:val="auto"/>
        </w:rPr>
        <w:t xml:space="preserve">Select </w:t>
      </w:r>
      <w:r w:rsidRPr="005E1D0D">
        <w:rPr>
          <w:b/>
        </w:rPr>
        <w:t xml:space="preserve">Column </w:t>
      </w:r>
      <w:r w:rsidR="00E50B95">
        <w:rPr>
          <w:b/>
        </w:rPr>
        <w:t>R</w:t>
      </w:r>
      <w:r>
        <w:rPr>
          <w:rStyle w:val="PathFilenamesChar"/>
          <w:i w:val="0"/>
          <w:color w:val="auto"/>
        </w:rPr>
        <w:t xml:space="preserve"> (</w:t>
      </w:r>
      <w:r w:rsidRPr="002717BF">
        <w:rPr>
          <w:rStyle w:val="CommentChar"/>
        </w:rPr>
        <w:t>Intensity</w:t>
      </w:r>
      <w:r>
        <w:rPr>
          <w:rStyle w:val="CommentChar"/>
        </w:rPr>
        <w:t>_</w:t>
      </w:r>
      <w:r w:rsidR="00C97188">
        <w:rPr>
          <w:rStyle w:val="CommentChar"/>
        </w:rPr>
        <w:t>Center</w:t>
      </w:r>
      <w:r>
        <w:rPr>
          <w:rStyle w:val="CommentChar"/>
        </w:rPr>
        <w:t>_</w:t>
      </w:r>
      <w:r w:rsidRPr="002717BF">
        <w:rPr>
          <w:rStyle w:val="CommentChar"/>
        </w:rPr>
        <w:t>Ch</w:t>
      </w:r>
      <w:r>
        <w:rPr>
          <w:rStyle w:val="CommentChar"/>
        </w:rPr>
        <w:t>_0</w:t>
      </w:r>
      <w:r w:rsidRPr="002717BF">
        <w:rPr>
          <w:rStyle w:val="CommentChar"/>
        </w:rPr>
        <w:t>1</w:t>
      </w:r>
      <w:r>
        <w:rPr>
          <w:rStyle w:val="PathFilenamesChar"/>
          <w:i w:val="0"/>
          <w:color w:val="auto"/>
        </w:rPr>
        <w:t xml:space="preserve">) (YFP) and </w:t>
      </w:r>
      <w:r w:rsidRPr="005E1D0D">
        <w:rPr>
          <w:b/>
        </w:rPr>
        <w:t xml:space="preserve">Column </w:t>
      </w:r>
      <w:r w:rsidR="00E50B95">
        <w:rPr>
          <w:b/>
        </w:rPr>
        <w:t>S</w:t>
      </w:r>
      <w:r>
        <w:rPr>
          <w:rStyle w:val="PathFilenamesChar"/>
          <w:i w:val="0"/>
          <w:color w:val="auto"/>
        </w:rPr>
        <w:t xml:space="preserve"> (</w:t>
      </w:r>
      <w:r w:rsidRPr="002717BF">
        <w:rPr>
          <w:rStyle w:val="CommentChar"/>
        </w:rPr>
        <w:t>Intensity</w:t>
      </w:r>
      <w:r>
        <w:rPr>
          <w:rStyle w:val="CommentChar"/>
        </w:rPr>
        <w:t>_</w:t>
      </w:r>
      <w:r w:rsidR="00C97188">
        <w:rPr>
          <w:rStyle w:val="CommentChar"/>
        </w:rPr>
        <w:t>Center</w:t>
      </w:r>
      <w:r>
        <w:rPr>
          <w:rStyle w:val="CommentChar"/>
        </w:rPr>
        <w:t>_</w:t>
      </w:r>
      <w:r w:rsidRPr="002717BF">
        <w:rPr>
          <w:rStyle w:val="CommentChar"/>
        </w:rPr>
        <w:t>Ch</w:t>
      </w:r>
      <w:r>
        <w:rPr>
          <w:rStyle w:val="CommentChar"/>
        </w:rPr>
        <w:t>_0</w:t>
      </w:r>
      <w:r w:rsidRPr="002717BF">
        <w:rPr>
          <w:rStyle w:val="CommentChar"/>
        </w:rPr>
        <w:t>2</w:t>
      </w:r>
      <w:r>
        <w:rPr>
          <w:rStyle w:val="PathFilenamesChar"/>
          <w:i w:val="0"/>
          <w:color w:val="auto"/>
        </w:rPr>
        <w:t xml:space="preserve">) (GFP), and press </w:t>
      </w:r>
      <w:r w:rsidRPr="002717BF">
        <w:rPr>
          <w:rStyle w:val="ButtonsChar"/>
        </w:rPr>
        <w:t>Ctrl + C</w:t>
      </w:r>
      <w:r>
        <w:rPr>
          <w:rStyle w:val="PathFilenamesChar"/>
          <w:i w:val="0"/>
          <w:color w:val="auto"/>
        </w:rPr>
        <w:t xml:space="preserve"> to copy the columns. Create a new worksheet, select </w:t>
      </w:r>
      <w:r w:rsidRPr="005E1D0D">
        <w:rPr>
          <w:b/>
        </w:rPr>
        <w:t>Cell A1</w:t>
      </w:r>
      <w:r>
        <w:rPr>
          <w:rStyle w:val="PathFilenamesChar"/>
          <w:i w:val="0"/>
          <w:color w:val="auto"/>
        </w:rPr>
        <w:t xml:space="preserve"> (uppermost left corner), then press </w:t>
      </w:r>
      <w:r w:rsidRPr="00140A4B">
        <w:rPr>
          <w:rStyle w:val="ButtonsChar"/>
        </w:rPr>
        <w:t>Ctrl + V</w:t>
      </w:r>
      <w:r>
        <w:rPr>
          <w:rStyle w:val="PathFilenamesChar"/>
          <w:i w:val="0"/>
          <w:color w:val="auto"/>
        </w:rPr>
        <w:t xml:space="preserve"> to paste the data onto the new worksheet.</w:t>
      </w:r>
    </w:p>
    <w:p w14:paraId="398D7703" w14:textId="53046904" w:rsidR="007D7E14" w:rsidRDefault="00A34D22" w:rsidP="00C96D5E">
      <w:pPr>
        <w:pStyle w:val="ListParagraph"/>
        <w:numPr>
          <w:ilvl w:val="0"/>
          <w:numId w:val="2"/>
        </w:numPr>
        <w:spacing w:before="120" w:after="120"/>
        <w:contextualSpacing w:val="0"/>
        <w:rPr>
          <w:rStyle w:val="PathFilenamesChar"/>
          <w:i w:val="0"/>
          <w:color w:val="auto"/>
        </w:rPr>
      </w:pPr>
      <w:r>
        <w:rPr>
          <w:rStyle w:val="PathFilenamesChar"/>
          <w:i w:val="0"/>
          <w:color w:val="auto"/>
        </w:rPr>
        <w:t>Now, however, we</w:t>
      </w:r>
      <w:r w:rsidR="00417838">
        <w:rPr>
          <w:rStyle w:val="PathFilenamesChar"/>
          <w:i w:val="0"/>
          <w:color w:val="auto"/>
        </w:rPr>
        <w:t xml:space="preserve"> </w:t>
      </w:r>
      <w:r>
        <w:rPr>
          <w:rStyle w:val="PathFilenamesChar"/>
          <w:i w:val="0"/>
          <w:color w:val="auto"/>
        </w:rPr>
        <w:t>need to e</w:t>
      </w:r>
      <w:r w:rsidR="00417838">
        <w:rPr>
          <w:rStyle w:val="PathFilenamesChar"/>
          <w:i w:val="0"/>
          <w:color w:val="auto"/>
        </w:rPr>
        <w:t xml:space="preserve">nsure that </w:t>
      </w:r>
      <w:r w:rsidR="00417838" w:rsidRPr="00E1186D">
        <w:rPr>
          <w:rStyle w:val="CommentChar"/>
        </w:rPr>
        <w:t>Intensity</w:t>
      </w:r>
      <w:r w:rsidR="00E44AE7">
        <w:rPr>
          <w:rStyle w:val="CommentChar"/>
        </w:rPr>
        <w:t>_</w:t>
      </w:r>
      <w:r w:rsidR="0050408B">
        <w:rPr>
          <w:rStyle w:val="CommentChar"/>
        </w:rPr>
        <w:t>Center</w:t>
      </w:r>
      <w:r w:rsidR="00E44AE7">
        <w:rPr>
          <w:rStyle w:val="CommentChar"/>
        </w:rPr>
        <w:t>_</w:t>
      </w:r>
      <w:r w:rsidR="00417838" w:rsidRPr="00E1186D">
        <w:rPr>
          <w:rStyle w:val="CommentChar"/>
        </w:rPr>
        <w:t>Ch</w:t>
      </w:r>
      <w:r w:rsidR="00E44AE7">
        <w:rPr>
          <w:rStyle w:val="CommentChar"/>
        </w:rPr>
        <w:t>_0</w:t>
      </w:r>
      <w:r w:rsidR="00417838" w:rsidRPr="00E1186D">
        <w:rPr>
          <w:rStyle w:val="CommentChar"/>
        </w:rPr>
        <w:t>2</w:t>
      </w:r>
      <w:r w:rsidR="00417838">
        <w:rPr>
          <w:rStyle w:val="PathFilenamesChar"/>
          <w:i w:val="0"/>
          <w:color w:val="auto"/>
        </w:rPr>
        <w:t xml:space="preserve"> </w:t>
      </w:r>
      <w:r>
        <w:rPr>
          <w:rStyle w:val="PathFilenamesChar"/>
          <w:i w:val="0"/>
          <w:color w:val="auto"/>
        </w:rPr>
        <w:t>(</w:t>
      </w:r>
      <w:r w:rsidRPr="00B96A67">
        <w:rPr>
          <w:rStyle w:val="PathFilenamesChar"/>
          <w:b/>
          <w:i w:val="0"/>
          <w:color w:val="auto"/>
        </w:rPr>
        <w:t>GFP cells</w:t>
      </w:r>
      <w:r>
        <w:rPr>
          <w:rStyle w:val="PathFilenamesChar"/>
          <w:i w:val="0"/>
          <w:color w:val="auto"/>
        </w:rPr>
        <w:t>)</w:t>
      </w:r>
      <w:r w:rsidR="00E44AE7">
        <w:rPr>
          <w:rStyle w:val="PathFilenamesChar"/>
          <w:i w:val="0"/>
          <w:color w:val="auto"/>
        </w:rPr>
        <w:t xml:space="preserve"> is recognized as the X</w:t>
      </w:r>
      <w:r w:rsidR="00FD70AF">
        <w:rPr>
          <w:rStyle w:val="PathFilenamesChar"/>
          <w:i w:val="0"/>
          <w:color w:val="auto"/>
        </w:rPr>
        <w:t>-</w:t>
      </w:r>
      <w:r w:rsidR="00E44AE7">
        <w:rPr>
          <w:rStyle w:val="PathFilenamesChar"/>
          <w:i w:val="0"/>
          <w:color w:val="auto"/>
        </w:rPr>
        <w:t>axis in this case,</w:t>
      </w:r>
      <w:r w:rsidR="00417838">
        <w:rPr>
          <w:rStyle w:val="PathFilenamesChar"/>
          <w:i w:val="0"/>
          <w:color w:val="auto"/>
        </w:rPr>
        <w:t xml:space="preserve"> and </w:t>
      </w:r>
      <w:r w:rsidR="00417838" w:rsidRPr="00E1186D">
        <w:rPr>
          <w:rStyle w:val="CommentChar"/>
        </w:rPr>
        <w:t>Intensity</w:t>
      </w:r>
      <w:r w:rsidR="00FD70AF">
        <w:rPr>
          <w:rStyle w:val="CommentChar"/>
        </w:rPr>
        <w:t>_</w:t>
      </w:r>
      <w:r w:rsidR="0050408B">
        <w:rPr>
          <w:rStyle w:val="CommentChar"/>
        </w:rPr>
        <w:t>Center</w:t>
      </w:r>
      <w:r w:rsidR="00FD70AF">
        <w:rPr>
          <w:rStyle w:val="CommentChar"/>
        </w:rPr>
        <w:t>_</w:t>
      </w:r>
      <w:r w:rsidR="00417838" w:rsidRPr="00E1186D">
        <w:rPr>
          <w:rStyle w:val="CommentChar"/>
        </w:rPr>
        <w:t>Ch</w:t>
      </w:r>
      <w:r w:rsidR="00FD70AF">
        <w:rPr>
          <w:rStyle w:val="CommentChar"/>
        </w:rPr>
        <w:t>_0</w:t>
      </w:r>
      <w:r w:rsidR="00417838" w:rsidRPr="00E1186D">
        <w:rPr>
          <w:rStyle w:val="CommentChar"/>
        </w:rPr>
        <w:t>1</w:t>
      </w:r>
      <w:r w:rsidR="00417838">
        <w:rPr>
          <w:rStyle w:val="PathFilenamesChar"/>
          <w:i w:val="0"/>
          <w:color w:val="auto"/>
        </w:rPr>
        <w:t xml:space="preserve"> </w:t>
      </w:r>
      <w:r w:rsidR="00FD70AF">
        <w:rPr>
          <w:rStyle w:val="PathFilenamesChar"/>
          <w:i w:val="0"/>
          <w:color w:val="auto"/>
        </w:rPr>
        <w:t>(</w:t>
      </w:r>
      <w:r w:rsidR="00FD70AF">
        <w:rPr>
          <w:rStyle w:val="PathFilenamesChar"/>
          <w:b/>
          <w:i w:val="0"/>
          <w:color w:val="auto"/>
        </w:rPr>
        <w:t>detected spillover</w:t>
      </w:r>
      <w:r w:rsidR="00FD70AF" w:rsidRPr="00B96A67">
        <w:rPr>
          <w:rStyle w:val="PathFilenamesChar"/>
          <w:b/>
          <w:i w:val="0"/>
          <w:color w:val="auto"/>
        </w:rPr>
        <w:t xml:space="preserve"> signal</w:t>
      </w:r>
      <w:r w:rsidR="008A5453">
        <w:rPr>
          <w:rStyle w:val="PathFilenamesChar"/>
          <w:b/>
          <w:i w:val="0"/>
          <w:color w:val="auto"/>
        </w:rPr>
        <w:t xml:space="preserve"> in YFP channel</w:t>
      </w:r>
      <w:r w:rsidR="00FD70AF">
        <w:rPr>
          <w:rStyle w:val="PathFilenamesChar"/>
          <w:i w:val="0"/>
          <w:color w:val="auto"/>
        </w:rPr>
        <w:t xml:space="preserve">) </w:t>
      </w:r>
      <w:r w:rsidR="00417838">
        <w:rPr>
          <w:rStyle w:val="PathFilenamesChar"/>
          <w:i w:val="0"/>
          <w:color w:val="auto"/>
        </w:rPr>
        <w:t xml:space="preserve">is </w:t>
      </w:r>
      <w:r w:rsidR="00FD70AF">
        <w:rPr>
          <w:rStyle w:val="PathFilenamesChar"/>
          <w:i w:val="0"/>
          <w:color w:val="auto"/>
        </w:rPr>
        <w:t xml:space="preserve">recognized as the Y-axis. </w:t>
      </w:r>
      <w:r w:rsidR="0067540C">
        <w:rPr>
          <w:rStyle w:val="PathFilenamesChar"/>
          <w:i w:val="0"/>
          <w:color w:val="auto"/>
        </w:rPr>
        <w:t xml:space="preserve">To do this, select </w:t>
      </w:r>
      <w:r w:rsidR="0067540C">
        <w:rPr>
          <w:rStyle w:val="PathFilenamesChar"/>
          <w:b/>
          <w:i w:val="0"/>
          <w:color w:val="auto"/>
        </w:rPr>
        <w:t>C</w:t>
      </w:r>
      <w:r w:rsidR="0067540C" w:rsidRPr="00B96A67">
        <w:rPr>
          <w:rStyle w:val="PathFilenamesChar"/>
          <w:b/>
          <w:i w:val="0"/>
          <w:color w:val="auto"/>
        </w:rPr>
        <w:t>olumn A</w:t>
      </w:r>
      <w:r w:rsidR="0067540C">
        <w:rPr>
          <w:rStyle w:val="PathFilenamesChar"/>
          <w:i w:val="0"/>
          <w:color w:val="auto"/>
        </w:rPr>
        <w:t xml:space="preserve"> (YFP signal), press </w:t>
      </w:r>
      <w:r w:rsidR="0067540C" w:rsidRPr="00B96A67">
        <w:rPr>
          <w:rStyle w:val="ButtonsChar"/>
        </w:rPr>
        <w:t>Ctrl + X</w:t>
      </w:r>
      <w:r w:rsidR="0067540C">
        <w:rPr>
          <w:rStyle w:val="PathFilenamesChar"/>
          <w:i w:val="0"/>
          <w:color w:val="auto"/>
        </w:rPr>
        <w:t xml:space="preserve"> to cut the column, then select </w:t>
      </w:r>
      <w:r w:rsidR="00037AFB" w:rsidRPr="00B96A67">
        <w:rPr>
          <w:rStyle w:val="PathFilenamesChar"/>
          <w:b/>
          <w:i w:val="0"/>
          <w:color w:val="auto"/>
        </w:rPr>
        <w:t>C</w:t>
      </w:r>
      <w:r w:rsidR="0067540C" w:rsidRPr="00B96A67">
        <w:rPr>
          <w:rStyle w:val="PathFilenamesChar"/>
          <w:b/>
          <w:i w:val="0"/>
          <w:color w:val="auto"/>
        </w:rPr>
        <w:t>olumn C</w:t>
      </w:r>
      <w:r w:rsidR="0067540C">
        <w:rPr>
          <w:rStyle w:val="PathFilenamesChar"/>
          <w:i w:val="0"/>
          <w:color w:val="auto"/>
        </w:rPr>
        <w:t xml:space="preserve">, and press </w:t>
      </w:r>
      <w:r w:rsidR="0067540C" w:rsidRPr="00B96A67">
        <w:rPr>
          <w:rStyle w:val="ButtonsChar"/>
        </w:rPr>
        <w:t>Ctrl + V</w:t>
      </w:r>
      <w:r w:rsidR="0067540C">
        <w:rPr>
          <w:rStyle w:val="PathFilenamesChar"/>
          <w:i w:val="0"/>
          <w:color w:val="auto"/>
        </w:rPr>
        <w:t xml:space="preserve"> to paste.</w:t>
      </w:r>
    </w:p>
    <w:p w14:paraId="2D891059" w14:textId="77777777" w:rsidR="007D7E14" w:rsidRPr="003830A4" w:rsidRDefault="007D7E14" w:rsidP="00C96D5E">
      <w:pPr>
        <w:pStyle w:val="CriticalStep"/>
        <w:ind w:left="706"/>
      </w:pPr>
      <w:r>
        <w:lastRenderedPageBreak/>
        <w:t>□Explanatory note</w:t>
      </w:r>
    </w:p>
    <w:p w14:paraId="5768E6E2" w14:textId="4A64625A" w:rsidR="00417838" w:rsidRPr="00417838" w:rsidRDefault="007D7E14" w:rsidP="00C96D5E">
      <w:pPr>
        <w:pStyle w:val="ListParagraph"/>
        <w:spacing w:before="120" w:after="120"/>
        <w:ind w:left="680"/>
        <w:contextualSpacing w:val="0"/>
        <w:rPr>
          <w:rStyle w:val="PathFilenamesChar"/>
          <w:b/>
          <w:i w:val="0"/>
          <w:color w:val="auto"/>
        </w:rPr>
      </w:pPr>
      <w:r>
        <w:t xml:space="preserve">By </w:t>
      </w:r>
      <w:r w:rsidR="00A27C2C">
        <w:t>default,</w:t>
      </w:r>
      <w:r w:rsidDel="00FD70AF">
        <w:rPr>
          <w:rStyle w:val="PathFilenamesChar"/>
          <w:i w:val="0"/>
          <w:color w:val="auto"/>
        </w:rPr>
        <w:t xml:space="preserve"> </w:t>
      </w:r>
      <w:r w:rsidRPr="00B96A67">
        <w:rPr>
          <w:rStyle w:val="ProgramNameChar"/>
        </w:rPr>
        <w:t>Microsoft Excel</w:t>
      </w:r>
      <w:r>
        <w:rPr>
          <w:rStyle w:val="PathFilenamesChar"/>
          <w:i w:val="0"/>
          <w:color w:val="auto"/>
        </w:rPr>
        <w:t xml:space="preserve"> </w:t>
      </w:r>
      <w:r w:rsidR="00A27C2C">
        <w:rPr>
          <w:rStyle w:val="PathFilenamesChar"/>
          <w:i w:val="0"/>
          <w:color w:val="auto"/>
        </w:rPr>
        <w:t>always recognizes the left-most column as the X-axis.</w:t>
      </w:r>
    </w:p>
    <w:p w14:paraId="40ACEB14" w14:textId="1C35A4CE" w:rsidR="00D359E7" w:rsidRDefault="00252EB0" w:rsidP="00891459">
      <w:pPr>
        <w:pStyle w:val="ListParagraph"/>
        <w:numPr>
          <w:ilvl w:val="0"/>
          <w:numId w:val="2"/>
        </w:numPr>
        <w:spacing w:after="120"/>
        <w:ind w:left="720" w:hanging="562"/>
        <w:contextualSpacing w:val="0"/>
        <w:jc w:val="both"/>
        <w:rPr>
          <w:rFonts w:cs="Times New Roman"/>
        </w:rPr>
      </w:pPr>
      <w:r>
        <w:rPr>
          <w:rFonts w:cs="Times New Roman"/>
        </w:rPr>
        <w:t xml:space="preserve">Plot </w:t>
      </w:r>
      <w:r w:rsidRPr="00410447">
        <w:rPr>
          <w:rStyle w:val="CommentChar"/>
        </w:rPr>
        <w:t>Intensity</w:t>
      </w:r>
      <w:r w:rsidR="00125B45">
        <w:rPr>
          <w:rStyle w:val="CommentChar"/>
        </w:rPr>
        <w:t>_</w:t>
      </w:r>
      <w:r w:rsidR="00C97188">
        <w:rPr>
          <w:rStyle w:val="CommentChar"/>
        </w:rPr>
        <w:t>Center</w:t>
      </w:r>
      <w:r w:rsidR="00125B45">
        <w:rPr>
          <w:rStyle w:val="CommentChar"/>
        </w:rPr>
        <w:t>_</w:t>
      </w:r>
      <w:r w:rsidRPr="00410447">
        <w:rPr>
          <w:rStyle w:val="CommentChar"/>
        </w:rPr>
        <w:t>Ch</w:t>
      </w:r>
      <w:r w:rsidR="00125B45">
        <w:rPr>
          <w:rStyle w:val="CommentChar"/>
        </w:rPr>
        <w:t>_0</w:t>
      </w:r>
      <w:r w:rsidR="00E1186D" w:rsidRPr="00410447">
        <w:rPr>
          <w:rStyle w:val="CommentChar"/>
        </w:rPr>
        <w:t>1</w:t>
      </w:r>
      <w:r>
        <w:rPr>
          <w:rFonts w:cs="Times New Roman"/>
        </w:rPr>
        <w:t xml:space="preserve"> (</w:t>
      </w:r>
      <w:r w:rsidR="00410447">
        <w:rPr>
          <w:rFonts w:cs="Times New Roman"/>
        </w:rPr>
        <w:t>Y</w:t>
      </w:r>
      <w:r w:rsidR="00125B45">
        <w:rPr>
          <w:rFonts w:cs="Times New Roman"/>
        </w:rPr>
        <w:t>-</w:t>
      </w:r>
      <w:r w:rsidR="00410447">
        <w:rPr>
          <w:rFonts w:cs="Times New Roman"/>
        </w:rPr>
        <w:t>axis</w:t>
      </w:r>
      <w:r>
        <w:rPr>
          <w:rFonts w:cs="Times New Roman"/>
        </w:rPr>
        <w:t xml:space="preserve">) against </w:t>
      </w:r>
      <w:r w:rsidR="00E1186D" w:rsidRPr="00365D88">
        <w:rPr>
          <w:rStyle w:val="CommentChar"/>
        </w:rPr>
        <w:t>Intensity</w:t>
      </w:r>
      <w:r w:rsidR="00125B45">
        <w:rPr>
          <w:rStyle w:val="CommentChar"/>
        </w:rPr>
        <w:t>_</w:t>
      </w:r>
      <w:r w:rsidR="00C97188">
        <w:rPr>
          <w:rStyle w:val="CommentChar"/>
        </w:rPr>
        <w:t>Center</w:t>
      </w:r>
      <w:r w:rsidR="00125B45">
        <w:rPr>
          <w:rStyle w:val="CommentChar"/>
        </w:rPr>
        <w:t>_</w:t>
      </w:r>
      <w:r w:rsidR="00E1186D" w:rsidRPr="00365D88">
        <w:rPr>
          <w:rStyle w:val="CommentChar"/>
        </w:rPr>
        <w:t>Ch</w:t>
      </w:r>
      <w:r w:rsidR="00125B45">
        <w:rPr>
          <w:rStyle w:val="CommentChar"/>
        </w:rPr>
        <w:t>_0</w:t>
      </w:r>
      <w:r w:rsidR="00E1186D" w:rsidRPr="00365D88">
        <w:rPr>
          <w:rStyle w:val="CommentChar"/>
        </w:rPr>
        <w:t>2</w:t>
      </w:r>
      <w:r>
        <w:rPr>
          <w:rFonts w:cs="Times New Roman"/>
        </w:rPr>
        <w:t xml:space="preserve"> </w:t>
      </w:r>
      <w:r w:rsidR="004A5E3A">
        <w:rPr>
          <w:rFonts w:cs="Times New Roman"/>
        </w:rPr>
        <w:t>(</w:t>
      </w:r>
      <w:r w:rsidR="00410447">
        <w:rPr>
          <w:rFonts w:cs="Times New Roman"/>
        </w:rPr>
        <w:t>X</w:t>
      </w:r>
      <w:r w:rsidR="00125B45">
        <w:rPr>
          <w:rFonts w:cs="Times New Roman"/>
        </w:rPr>
        <w:t>-</w:t>
      </w:r>
      <w:r w:rsidR="00410447">
        <w:rPr>
          <w:rFonts w:cs="Times New Roman"/>
        </w:rPr>
        <w:t>axis</w:t>
      </w:r>
      <w:r w:rsidR="004A5E3A">
        <w:rPr>
          <w:rFonts w:cs="Times New Roman"/>
        </w:rPr>
        <w:t xml:space="preserve">) in the manner described in </w:t>
      </w:r>
      <w:r w:rsidR="00E1186D">
        <w:rPr>
          <w:rFonts w:cs="Times New Roman"/>
          <w:b/>
        </w:rPr>
        <w:t xml:space="preserve">Steps </w:t>
      </w:r>
      <w:r w:rsidR="00E50B95">
        <w:rPr>
          <w:rFonts w:cs="Times New Roman"/>
          <w:b/>
        </w:rPr>
        <w:t>100</w:t>
      </w:r>
      <w:r w:rsidR="00E50B95">
        <w:rPr>
          <w:rFonts w:cs="Times New Roman"/>
        </w:rPr>
        <w:t xml:space="preserve"> </w:t>
      </w:r>
      <w:r w:rsidR="004A5E3A">
        <w:rPr>
          <w:rFonts w:cs="Times New Roman"/>
        </w:rPr>
        <w:t xml:space="preserve">&amp; </w:t>
      </w:r>
      <w:r w:rsidR="00E1186D">
        <w:rPr>
          <w:rFonts w:cs="Times New Roman"/>
          <w:b/>
        </w:rPr>
        <w:t>10</w:t>
      </w:r>
      <w:r w:rsidR="00E50B95">
        <w:rPr>
          <w:rFonts w:cs="Times New Roman"/>
          <w:b/>
        </w:rPr>
        <w:t>1</w:t>
      </w:r>
      <w:r w:rsidR="004A5E3A">
        <w:rPr>
          <w:rFonts w:cs="Times New Roman"/>
        </w:rPr>
        <w:t xml:space="preserve">. </w:t>
      </w:r>
      <w:r w:rsidR="009D0F1C">
        <w:rPr>
          <w:rFonts w:cs="Times New Roman"/>
        </w:rPr>
        <w:t xml:space="preserve">This time, you should select </w:t>
      </w:r>
      <w:r w:rsidR="009D0F1C" w:rsidRPr="00B96A67">
        <w:rPr>
          <w:rFonts w:cs="Times New Roman"/>
          <w:b/>
        </w:rPr>
        <w:t>Columns B</w:t>
      </w:r>
      <w:r w:rsidR="009D0F1C">
        <w:rPr>
          <w:rFonts w:cs="Times New Roman"/>
        </w:rPr>
        <w:t xml:space="preserve"> and </w:t>
      </w:r>
      <w:r w:rsidR="009D0F1C" w:rsidRPr="00B96A67">
        <w:rPr>
          <w:rFonts w:cs="Times New Roman"/>
          <w:b/>
        </w:rPr>
        <w:t>C</w:t>
      </w:r>
      <w:r w:rsidR="009D0F1C">
        <w:rPr>
          <w:rFonts w:cs="Times New Roman"/>
        </w:rPr>
        <w:t xml:space="preserve"> in this case. </w:t>
      </w:r>
      <w:r w:rsidR="0063477B">
        <w:rPr>
          <w:rFonts w:cs="Times New Roman"/>
        </w:rPr>
        <w:t>A graph similar to what is shown below should be seen:</w:t>
      </w:r>
    </w:p>
    <w:p w14:paraId="3BA4F95F" w14:textId="6923345A" w:rsidR="00F92A9B" w:rsidRDefault="00C14250" w:rsidP="00FB2740">
      <w:pPr>
        <w:pStyle w:val="ListParagraph"/>
        <w:ind w:left="677"/>
        <w:contextualSpacing w:val="0"/>
        <w:jc w:val="both"/>
        <w:rPr>
          <w:rFonts w:cs="Times New Roman"/>
        </w:rPr>
      </w:pPr>
      <w:r>
        <w:rPr>
          <w:noProof/>
          <w:lang w:val="en-US" w:eastAsia="en-US"/>
        </w:rPr>
        <w:drawing>
          <wp:inline distT="0" distB="0" distL="0" distR="0" wp14:anchorId="07B6683F" wp14:editId="29B3AC9C">
            <wp:extent cx="5029200" cy="3045364"/>
            <wp:effectExtent l="19050" t="19050" r="1905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5035913" cy="3049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F3354F" w14:textId="19DE6DA3" w:rsidR="00F92A9B" w:rsidRDefault="00F92A9B" w:rsidP="00186E27">
      <w:pPr>
        <w:pStyle w:val="Caption"/>
        <w:spacing w:after="120"/>
        <w:ind w:left="677"/>
        <w:jc w:val="both"/>
      </w:pPr>
      <w:r>
        <w:t>Calculating the coefficient for GFP spillover into YFP channel</w:t>
      </w:r>
    </w:p>
    <w:p w14:paraId="2A4272C7" w14:textId="59659FA2" w:rsidR="00261F65" w:rsidRDefault="007F6BA7" w:rsidP="00186E27">
      <w:pPr>
        <w:pStyle w:val="ListParagraph"/>
        <w:spacing w:after="120"/>
        <w:ind w:left="677"/>
        <w:contextualSpacing w:val="0"/>
        <w:jc w:val="both"/>
        <w:rPr>
          <w:rFonts w:cs="Times New Roman"/>
        </w:rPr>
      </w:pPr>
      <w:r>
        <w:rPr>
          <w:rFonts w:cs="Times New Roman"/>
        </w:rPr>
        <w:t xml:space="preserve">The amount of GFP signal spillover to YFP is given by the gradient, which is the value </w:t>
      </w:r>
      <w:r w:rsidR="008C704C" w:rsidRPr="00C534F0">
        <w:rPr>
          <w:rStyle w:val="FloatChar"/>
        </w:rPr>
        <w:t>0.</w:t>
      </w:r>
      <w:r w:rsidR="00802BB6" w:rsidRPr="00C534F0">
        <w:rPr>
          <w:rStyle w:val="FloatChar"/>
        </w:rPr>
        <w:t>2</w:t>
      </w:r>
      <w:r w:rsidR="00C14250">
        <w:rPr>
          <w:rStyle w:val="FloatChar"/>
        </w:rPr>
        <w:t>276</w:t>
      </w:r>
      <w:r>
        <w:rPr>
          <w:rFonts w:cs="Times New Roman"/>
        </w:rPr>
        <w:t>.</w:t>
      </w:r>
      <w:r w:rsidR="00717D24">
        <w:rPr>
          <w:rFonts w:cs="Times New Roman"/>
        </w:rPr>
        <w:t xml:space="preserve"> In percentage terms, it is </w:t>
      </w:r>
      <w:r w:rsidR="00802BB6" w:rsidRPr="00C534F0">
        <w:rPr>
          <w:rStyle w:val="FloatChar"/>
        </w:rPr>
        <w:t>2</w:t>
      </w:r>
      <w:r w:rsidR="00C14250">
        <w:rPr>
          <w:rStyle w:val="FloatChar"/>
        </w:rPr>
        <w:t>2</w:t>
      </w:r>
      <w:r w:rsidR="00802BB6" w:rsidRPr="00C534F0">
        <w:rPr>
          <w:rStyle w:val="FloatChar"/>
        </w:rPr>
        <w:t>.</w:t>
      </w:r>
      <w:r w:rsidR="00C14250">
        <w:rPr>
          <w:rStyle w:val="FloatChar"/>
        </w:rPr>
        <w:t>76</w:t>
      </w:r>
      <w:r w:rsidR="00717D24" w:rsidRPr="00C534F0">
        <w:rPr>
          <w:rStyle w:val="FloatChar"/>
        </w:rPr>
        <w:t>%</w:t>
      </w:r>
      <w:r w:rsidR="00717D24">
        <w:rPr>
          <w:rFonts w:cs="Times New Roman"/>
        </w:rPr>
        <w:t xml:space="preserve">. </w:t>
      </w:r>
    </w:p>
    <w:p w14:paraId="2AA9E737" w14:textId="77777777" w:rsidR="00FB2740" w:rsidRDefault="00FB2740" w:rsidP="00C96D5E">
      <w:pPr>
        <w:pStyle w:val="ListParagraph"/>
        <w:spacing w:after="120"/>
        <w:ind w:left="677"/>
        <w:contextualSpacing w:val="0"/>
        <w:jc w:val="both"/>
        <w:rPr>
          <w:rFonts w:cs="Times New Roman"/>
        </w:rPr>
      </w:pPr>
    </w:p>
    <w:p w14:paraId="1E3CA67E" w14:textId="4E7E157E" w:rsidR="001B6D20" w:rsidRDefault="00B13975" w:rsidP="007933AE">
      <w:pPr>
        <w:pStyle w:val="ListParagraph"/>
        <w:numPr>
          <w:ilvl w:val="0"/>
          <w:numId w:val="2"/>
        </w:numPr>
        <w:spacing w:after="120"/>
        <w:ind w:left="706" w:hanging="562"/>
        <w:contextualSpacing w:val="0"/>
        <w:jc w:val="both"/>
        <w:rPr>
          <w:rFonts w:cs="Times New Roman"/>
        </w:rPr>
      </w:pPr>
      <w:r>
        <w:rPr>
          <w:rFonts w:cs="Times New Roman"/>
        </w:rPr>
        <w:t xml:space="preserve">In </w:t>
      </w:r>
      <w:r w:rsidR="002975EC">
        <w:rPr>
          <w:rFonts w:cs="Times New Roman"/>
        </w:rPr>
        <w:t xml:space="preserve">the </w:t>
      </w:r>
      <w:r w:rsidRPr="002975EC">
        <w:rPr>
          <w:rStyle w:val="ProgramNameChar"/>
        </w:rPr>
        <w:t>FlowJo</w:t>
      </w:r>
      <w:r w:rsidR="002975EC">
        <w:rPr>
          <w:rFonts w:cs="Times New Roman"/>
        </w:rPr>
        <w:t xml:space="preserve"> workspace, </w:t>
      </w:r>
      <w:r w:rsidR="004C6A1B">
        <w:rPr>
          <w:rFonts w:cs="Times New Roman"/>
        </w:rPr>
        <w:t xml:space="preserve">select </w:t>
      </w:r>
      <w:r w:rsidR="004C6A1B" w:rsidRPr="004C6A1B">
        <w:rPr>
          <w:rStyle w:val="ButtonsChar"/>
        </w:rPr>
        <w:t>Tools</w:t>
      </w:r>
      <w:r w:rsidR="004C6A1B">
        <w:rPr>
          <w:rFonts w:cs="Times New Roman"/>
        </w:rPr>
        <w:t xml:space="preserve"> and </w:t>
      </w:r>
      <w:r w:rsidR="004C6A1B" w:rsidRPr="004C6A1B">
        <w:rPr>
          <w:rStyle w:val="CommentChar"/>
        </w:rPr>
        <w:t>Edit Compensation Matrix</w:t>
      </w:r>
      <w:r w:rsidR="004C6A1B">
        <w:rPr>
          <w:rFonts w:cs="Times New Roman"/>
        </w:rPr>
        <w:t>.</w:t>
      </w:r>
      <w:r w:rsidR="00733139">
        <w:rPr>
          <w:rFonts w:cs="Times New Roman"/>
        </w:rPr>
        <w:t xml:space="preserve"> The following window should pop up. Select the </w:t>
      </w:r>
      <w:r w:rsidR="00733139" w:rsidRPr="00733139">
        <w:rPr>
          <w:rStyle w:val="ButtonsChar"/>
        </w:rPr>
        <w:t>+</w:t>
      </w:r>
      <w:r w:rsidR="00733139">
        <w:rPr>
          <w:rFonts w:cs="Times New Roman"/>
        </w:rPr>
        <w:t xml:space="preserve"> button at the bottom left hand corner of the window </w:t>
      </w:r>
      <w:r w:rsidR="00B80E56">
        <w:rPr>
          <w:rFonts w:cs="Times New Roman"/>
        </w:rPr>
        <w:t xml:space="preserve">and </w:t>
      </w:r>
      <w:r w:rsidR="00B80E56" w:rsidRPr="0037406E">
        <w:rPr>
          <w:rStyle w:val="ButtonsChar"/>
        </w:rPr>
        <w:t>New Identity Matrix</w:t>
      </w:r>
      <w:r w:rsidR="00B80E56">
        <w:rPr>
          <w:rFonts w:cs="Times New Roman"/>
        </w:rPr>
        <w:t xml:space="preserve"> </w:t>
      </w:r>
      <w:r w:rsidR="00733139">
        <w:rPr>
          <w:rFonts w:cs="Times New Roman"/>
        </w:rPr>
        <w:t xml:space="preserve">to add a new matrix. </w:t>
      </w:r>
      <w:r w:rsidR="00D72983">
        <w:rPr>
          <w:rFonts w:cs="Times New Roman"/>
        </w:rPr>
        <w:t xml:space="preserve">A window </w:t>
      </w:r>
      <w:r w:rsidR="00D72983" w:rsidRPr="0042690B">
        <w:rPr>
          <w:rStyle w:val="CommentChar"/>
        </w:rPr>
        <w:t>Choose Selected Parameters</w:t>
      </w:r>
      <w:r w:rsidR="00A07C01">
        <w:rPr>
          <w:rFonts w:cs="Times New Roman"/>
        </w:rPr>
        <w:t xml:space="preserve"> will pop up, select </w:t>
      </w:r>
      <w:r w:rsidR="00BD201A">
        <w:rPr>
          <w:rStyle w:val="CommentChar"/>
        </w:rPr>
        <w:t>Parameter_</w:t>
      </w:r>
      <w:r w:rsidR="00A07C01" w:rsidRPr="00A07C01">
        <w:rPr>
          <w:rStyle w:val="CommentChar"/>
        </w:rPr>
        <w:t>6:</w:t>
      </w:r>
      <w:r w:rsidR="00A07C01">
        <w:rPr>
          <w:rFonts w:cs="Times New Roman"/>
        </w:rPr>
        <w:t xml:space="preserve"> </w:t>
      </w:r>
      <w:r w:rsidR="00A07C01" w:rsidRPr="00410447">
        <w:rPr>
          <w:rStyle w:val="CommentChar"/>
        </w:rPr>
        <w:t>Intensity</w:t>
      </w:r>
      <w:r w:rsidR="00A07C01">
        <w:rPr>
          <w:rStyle w:val="CommentChar"/>
        </w:rPr>
        <w:t>_Center_</w:t>
      </w:r>
      <w:r w:rsidR="00A07C01" w:rsidRPr="00410447">
        <w:rPr>
          <w:rStyle w:val="CommentChar"/>
        </w:rPr>
        <w:t>Ch</w:t>
      </w:r>
      <w:r w:rsidR="00A07C01">
        <w:rPr>
          <w:rStyle w:val="CommentChar"/>
        </w:rPr>
        <w:t>_0</w:t>
      </w:r>
      <w:r w:rsidR="00A07C01" w:rsidRPr="00410447">
        <w:rPr>
          <w:rStyle w:val="CommentChar"/>
        </w:rPr>
        <w:t>1</w:t>
      </w:r>
      <w:r w:rsidR="00A07C01">
        <w:rPr>
          <w:rStyle w:val="CommentChar"/>
        </w:rPr>
        <w:t xml:space="preserve"> </w:t>
      </w:r>
      <w:r w:rsidR="00A07C01" w:rsidRPr="00A07C01">
        <w:rPr>
          <w:rStyle w:val="CommentChar"/>
          <w:color w:val="auto"/>
        </w:rPr>
        <w:t xml:space="preserve">and </w:t>
      </w:r>
      <w:r w:rsidR="00BD201A">
        <w:rPr>
          <w:rStyle w:val="CommentChar"/>
        </w:rPr>
        <w:t>Parameter_</w:t>
      </w:r>
      <w:r w:rsidR="00A07C01" w:rsidRPr="00A07C01">
        <w:rPr>
          <w:rStyle w:val="CommentChar"/>
        </w:rPr>
        <w:t>7:</w:t>
      </w:r>
      <w:r w:rsidR="00A07C01">
        <w:rPr>
          <w:rStyle w:val="CommentChar"/>
          <w:color w:val="auto"/>
        </w:rPr>
        <w:t xml:space="preserve"> </w:t>
      </w:r>
      <w:r w:rsidR="00A07C01" w:rsidRPr="00365D88">
        <w:rPr>
          <w:rStyle w:val="CommentChar"/>
        </w:rPr>
        <w:t>Intensity</w:t>
      </w:r>
      <w:r w:rsidR="00A07C01">
        <w:rPr>
          <w:rStyle w:val="CommentChar"/>
        </w:rPr>
        <w:t>_Center_</w:t>
      </w:r>
      <w:r w:rsidR="00A07C01" w:rsidRPr="00365D88">
        <w:rPr>
          <w:rStyle w:val="CommentChar"/>
        </w:rPr>
        <w:t>Ch</w:t>
      </w:r>
      <w:r w:rsidR="00A07C01">
        <w:rPr>
          <w:rStyle w:val="CommentChar"/>
        </w:rPr>
        <w:t>_0</w:t>
      </w:r>
      <w:r w:rsidR="00A07C01" w:rsidRPr="00365D88">
        <w:rPr>
          <w:rStyle w:val="CommentChar"/>
        </w:rPr>
        <w:t>2</w:t>
      </w:r>
      <w:r w:rsidR="00A07C01" w:rsidRPr="00A07C01">
        <w:rPr>
          <w:rStyle w:val="CommentChar"/>
          <w:color w:val="auto"/>
        </w:rPr>
        <w:t>.</w:t>
      </w:r>
      <w:r w:rsidR="00AA7CDC">
        <w:rPr>
          <w:rStyle w:val="CommentChar"/>
          <w:color w:val="auto"/>
        </w:rPr>
        <w:t xml:space="preserve"> Hold the </w:t>
      </w:r>
      <w:r w:rsidR="00AA7CDC" w:rsidRPr="00AA7CDC">
        <w:rPr>
          <w:rStyle w:val="ButtonsChar"/>
        </w:rPr>
        <w:t>Shift</w:t>
      </w:r>
      <w:r w:rsidR="00AA7CDC">
        <w:rPr>
          <w:rStyle w:val="CommentChar"/>
          <w:color w:val="auto"/>
        </w:rPr>
        <w:t xml:space="preserve"> key to select multiple parameters. </w:t>
      </w:r>
      <w:r w:rsidR="00C26127">
        <w:rPr>
          <w:rStyle w:val="CommentChar"/>
          <w:color w:val="auto"/>
        </w:rPr>
        <w:t xml:space="preserve">Click </w:t>
      </w:r>
      <w:r w:rsidR="00C26127" w:rsidRPr="00C26127">
        <w:rPr>
          <w:rStyle w:val="ButtonsChar"/>
        </w:rPr>
        <w:t>Choose Selected Parameters</w:t>
      </w:r>
      <w:r w:rsidR="00C26127">
        <w:rPr>
          <w:rStyle w:val="CommentChar"/>
          <w:color w:val="auto"/>
        </w:rPr>
        <w:t>.</w:t>
      </w:r>
    </w:p>
    <w:p w14:paraId="0C0AE40C" w14:textId="136E30B8" w:rsidR="00733139" w:rsidRDefault="00C26127" w:rsidP="00186E27">
      <w:pPr>
        <w:pStyle w:val="ListParagraph"/>
        <w:ind w:left="677"/>
        <w:contextualSpacing w:val="0"/>
        <w:jc w:val="both"/>
        <w:rPr>
          <w:rFonts w:cs="Times New Roman"/>
        </w:rPr>
      </w:pPr>
      <w:r>
        <w:rPr>
          <w:noProof/>
          <w:lang w:val="en-US" w:eastAsia="en-US"/>
        </w:rPr>
        <w:lastRenderedPageBreak/>
        <w:drawing>
          <wp:inline distT="0" distB="0" distL="0" distR="0" wp14:anchorId="054FAD2F" wp14:editId="6E2F0709">
            <wp:extent cx="5543876" cy="3615070"/>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5570476" cy="36324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6A65E3" w14:textId="7293F1DF" w:rsidR="00057389" w:rsidRDefault="00057389" w:rsidP="00186E27">
      <w:pPr>
        <w:pStyle w:val="ListParagraph"/>
        <w:spacing w:after="120"/>
        <w:ind w:left="677"/>
        <w:contextualSpacing w:val="0"/>
        <w:jc w:val="both"/>
        <w:rPr>
          <w:rFonts w:cs="Times New Roman"/>
          <w:b/>
          <w:sz w:val="18"/>
          <w:szCs w:val="18"/>
        </w:rPr>
      </w:pPr>
      <w:r w:rsidRPr="00057389">
        <w:rPr>
          <w:rFonts w:cs="Times New Roman"/>
          <w:b/>
          <w:sz w:val="18"/>
          <w:szCs w:val="18"/>
        </w:rPr>
        <w:t>Add new Compensation Matrix</w:t>
      </w:r>
    </w:p>
    <w:p w14:paraId="30B2DC58" w14:textId="77777777" w:rsidR="007933AE" w:rsidRPr="007933AE" w:rsidRDefault="007933AE" w:rsidP="00C96D5E">
      <w:pPr>
        <w:pStyle w:val="ListParagraph"/>
        <w:spacing w:after="120"/>
        <w:ind w:left="709"/>
        <w:contextualSpacing w:val="0"/>
        <w:jc w:val="both"/>
        <w:rPr>
          <w:rFonts w:cs="Times New Roman"/>
          <w:b/>
        </w:rPr>
      </w:pPr>
    </w:p>
    <w:p w14:paraId="20A3D50F" w14:textId="0FBAF14F" w:rsidR="004567BF" w:rsidRDefault="0009538B" w:rsidP="0079498D">
      <w:pPr>
        <w:pStyle w:val="ListParagraph"/>
        <w:numPr>
          <w:ilvl w:val="0"/>
          <w:numId w:val="2"/>
        </w:numPr>
        <w:spacing w:after="120"/>
        <w:ind w:left="706" w:hanging="562"/>
        <w:contextualSpacing w:val="0"/>
        <w:rPr>
          <w:rFonts w:cs="Times New Roman"/>
        </w:rPr>
      </w:pPr>
      <w:r w:rsidRPr="00384AD7">
        <w:rPr>
          <w:rFonts w:cs="Times New Roman"/>
        </w:rPr>
        <w:t>Key in the spillover coefficients into the compensation matrix</w:t>
      </w:r>
      <w:r w:rsidR="004567BF">
        <w:rPr>
          <w:rFonts w:cs="Times New Roman"/>
        </w:rPr>
        <w:t xml:space="preserve"> </w:t>
      </w:r>
      <w:r w:rsidR="00985BDF">
        <w:rPr>
          <w:rFonts w:cs="Times New Roman"/>
        </w:rPr>
        <w:t xml:space="preserve">in the format </w:t>
      </w:r>
      <w:r w:rsidR="004567BF">
        <w:rPr>
          <w:rFonts w:cs="Times New Roman"/>
        </w:rPr>
        <w:t xml:space="preserve">as shown below: </w:t>
      </w:r>
    </w:p>
    <w:p w14:paraId="0E1CBF84" w14:textId="54EE9A2C" w:rsidR="00384AD7" w:rsidRPr="004567BF" w:rsidRDefault="004567BF" w:rsidP="00D73D73">
      <w:pPr>
        <w:pStyle w:val="ListParagraph"/>
        <w:ind w:left="677"/>
        <w:contextualSpacing w:val="0"/>
        <w:rPr>
          <w:rFonts w:cs="Times New Roman"/>
        </w:rPr>
      </w:pPr>
      <w:r>
        <w:rPr>
          <w:noProof/>
          <w:lang w:val="en-US" w:eastAsia="en-US"/>
        </w:rPr>
        <w:drawing>
          <wp:inline distT="0" distB="0" distL="0" distR="0" wp14:anchorId="02AAD130" wp14:editId="6E27C433">
            <wp:extent cx="3589361" cy="108299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593295" cy="1084185"/>
                    </a:xfrm>
                    <a:prstGeom prst="rect">
                      <a:avLst/>
                    </a:prstGeom>
                    <a:ln>
                      <a:noFill/>
                    </a:ln>
                    <a:extLst>
                      <a:ext uri="{53640926-AAD7-44d8-BBD7-CCE9431645EC}">
                        <a14:shadowObscured xmlns:a14="http://schemas.microsoft.com/office/drawing/2010/main"/>
                      </a:ext>
                    </a:extLst>
                  </pic:spPr>
                </pic:pic>
              </a:graphicData>
            </a:graphic>
          </wp:inline>
        </w:drawing>
      </w:r>
    </w:p>
    <w:p w14:paraId="64B60834" w14:textId="737A1B41" w:rsidR="00D73D73" w:rsidRPr="00D73D73" w:rsidRDefault="00384AD7" w:rsidP="00186E27">
      <w:pPr>
        <w:pStyle w:val="Caption"/>
        <w:spacing w:after="120"/>
        <w:ind w:left="677"/>
        <w:jc w:val="both"/>
      </w:pPr>
      <w:r>
        <w:t xml:space="preserve">Compensation Matrix in </w:t>
      </w:r>
      <w:r w:rsidRPr="00D73D73">
        <w:t>FlowJo</w:t>
      </w:r>
    </w:p>
    <w:p w14:paraId="4A64D8B8" w14:textId="77777777" w:rsidR="00384AD7" w:rsidRPr="003830A4" w:rsidRDefault="00384AD7" w:rsidP="0079498D">
      <w:pPr>
        <w:pStyle w:val="CriticalStep"/>
        <w:ind w:left="706"/>
      </w:pPr>
      <w:r>
        <w:tab/>
        <w:t>□Explanatory note</w:t>
      </w:r>
    </w:p>
    <w:p w14:paraId="19DADBD8" w14:textId="2ADD4813" w:rsidR="00384AD7" w:rsidRDefault="00384AD7" w:rsidP="0079498D">
      <w:pPr>
        <w:pStyle w:val="ListParagraph"/>
        <w:tabs>
          <w:tab w:val="left" w:pos="0"/>
        </w:tabs>
        <w:spacing w:after="120"/>
        <w:ind w:left="706"/>
        <w:contextualSpacing w:val="0"/>
        <w:jc w:val="both"/>
      </w:pPr>
      <w:r w:rsidRPr="005F6E0A">
        <w:t xml:space="preserve">The </w:t>
      </w:r>
      <w:r w:rsidR="00C454E5" w:rsidRPr="00DD6470">
        <w:rPr>
          <w:rStyle w:val="ProgramNameChar"/>
        </w:rPr>
        <w:t>FlowJo</w:t>
      </w:r>
      <w:r w:rsidR="00C454E5">
        <w:t xml:space="preserve"> </w:t>
      </w:r>
      <w:r w:rsidR="00C454E5" w:rsidRPr="00DD6470">
        <w:rPr>
          <w:rStyle w:val="CommentChar"/>
        </w:rPr>
        <w:t>Compensation Matrix</w:t>
      </w:r>
      <w:r w:rsidR="00C454E5">
        <w:t xml:space="preserve"> is formatted in a manner where the </w:t>
      </w:r>
      <w:r w:rsidR="00C948EC" w:rsidRPr="004D01F2">
        <w:rPr>
          <w:b/>
        </w:rPr>
        <w:t>dyes</w:t>
      </w:r>
      <w:r w:rsidR="00C454E5">
        <w:t xml:space="preserve"> are represented by </w:t>
      </w:r>
      <w:r w:rsidR="004D01F2">
        <w:t xml:space="preserve">the </w:t>
      </w:r>
      <w:r w:rsidR="004D01F2" w:rsidRPr="004D01F2">
        <w:rPr>
          <w:b/>
        </w:rPr>
        <w:t>row</w:t>
      </w:r>
      <w:r w:rsidR="00D5337E">
        <w:rPr>
          <w:b/>
        </w:rPr>
        <w:t>s</w:t>
      </w:r>
      <w:r w:rsidR="004D01F2" w:rsidRPr="004D01F2">
        <w:rPr>
          <w:b/>
        </w:rPr>
        <w:t xml:space="preserve"> </w:t>
      </w:r>
      <w:r w:rsidR="00C454E5">
        <w:t xml:space="preserve">and the </w:t>
      </w:r>
      <w:r w:rsidR="00C454E5" w:rsidRPr="004D01F2">
        <w:rPr>
          <w:b/>
        </w:rPr>
        <w:t>detectors</w:t>
      </w:r>
      <w:r w:rsidR="00C454E5">
        <w:t xml:space="preserve"> are represented b</w:t>
      </w:r>
      <w:r w:rsidR="00616AA5">
        <w:t xml:space="preserve">y the </w:t>
      </w:r>
      <w:r w:rsidR="004D01F2" w:rsidRPr="004D01F2">
        <w:rPr>
          <w:b/>
        </w:rPr>
        <w:t>column</w:t>
      </w:r>
      <w:r w:rsidR="00D5337E">
        <w:rPr>
          <w:b/>
        </w:rPr>
        <w:t>s</w:t>
      </w:r>
      <w:r w:rsidR="00616AA5">
        <w:t>. Hence, the spillover coefficient (</w:t>
      </w:r>
      <w:r w:rsidR="00616AA5" w:rsidRPr="004D3227">
        <w:rPr>
          <w:rStyle w:val="FloatChar"/>
        </w:rPr>
        <w:t>35.19%</w:t>
      </w:r>
      <w:r w:rsidR="00616AA5">
        <w:t xml:space="preserve">) for </w:t>
      </w:r>
      <w:r w:rsidR="00616AA5" w:rsidRPr="00731B9E">
        <w:t>YFP cells</w:t>
      </w:r>
      <w:r w:rsidR="00616AA5">
        <w:t xml:space="preserve"> (</w:t>
      </w:r>
      <w:r w:rsidR="00274463">
        <w:rPr>
          <w:rStyle w:val="CommentChar"/>
        </w:rPr>
        <w:t>Parameter</w:t>
      </w:r>
      <w:r w:rsidR="00E620CC">
        <w:rPr>
          <w:rStyle w:val="CommentChar"/>
        </w:rPr>
        <w:t>_</w:t>
      </w:r>
      <w:r w:rsidR="00274463">
        <w:rPr>
          <w:rStyle w:val="CommentChar"/>
        </w:rPr>
        <w:t>6</w:t>
      </w:r>
      <w:r w:rsidR="004D3227" w:rsidRPr="004D3227">
        <w:t xml:space="preserve">, </w:t>
      </w:r>
      <w:r w:rsidR="004D3227" w:rsidRPr="00731B9E">
        <w:t>first row</w:t>
      </w:r>
      <w:r w:rsidR="00616AA5">
        <w:t xml:space="preserve">) into the </w:t>
      </w:r>
      <w:r w:rsidR="00616AA5" w:rsidRPr="00731B9E">
        <w:t>GFP detector</w:t>
      </w:r>
      <w:r w:rsidR="00616AA5">
        <w:t xml:space="preserve"> (</w:t>
      </w:r>
      <w:r w:rsidR="00E71397">
        <w:rPr>
          <w:rStyle w:val="CommentChar"/>
        </w:rPr>
        <w:t>Parameter</w:t>
      </w:r>
      <w:r w:rsidR="00E620CC">
        <w:rPr>
          <w:rStyle w:val="CommentChar"/>
        </w:rPr>
        <w:t>_</w:t>
      </w:r>
      <w:r w:rsidR="00274463">
        <w:rPr>
          <w:rStyle w:val="CommentChar"/>
        </w:rPr>
        <w:t>7</w:t>
      </w:r>
      <w:r w:rsidR="00731B9E" w:rsidRPr="00731B9E">
        <w:t>, second column</w:t>
      </w:r>
      <w:r w:rsidR="00616AA5">
        <w:t xml:space="preserve">) is keyed in </w:t>
      </w:r>
      <w:r w:rsidR="00EE26BA">
        <w:t xml:space="preserve">the first row, and vice versa for </w:t>
      </w:r>
      <w:r w:rsidR="00EE26BA" w:rsidRPr="00731B9E">
        <w:t xml:space="preserve">GFP cells </w:t>
      </w:r>
      <w:r w:rsidR="00EE26BA">
        <w:t>(</w:t>
      </w:r>
      <w:r w:rsidR="00274463">
        <w:rPr>
          <w:rStyle w:val="CommentChar"/>
        </w:rPr>
        <w:t>Parameter</w:t>
      </w:r>
      <w:r w:rsidR="00E620CC">
        <w:rPr>
          <w:rStyle w:val="CommentChar"/>
        </w:rPr>
        <w:t>_</w:t>
      </w:r>
      <w:r w:rsidR="00274463">
        <w:rPr>
          <w:rStyle w:val="CommentChar"/>
        </w:rPr>
        <w:t>7</w:t>
      </w:r>
      <w:r w:rsidR="00731B9E" w:rsidRPr="00731B9E">
        <w:t>, second row</w:t>
      </w:r>
      <w:r w:rsidR="00EE26BA">
        <w:t xml:space="preserve">) into the </w:t>
      </w:r>
      <w:r w:rsidR="00EE26BA" w:rsidRPr="00731B9E">
        <w:t>YFP detector</w:t>
      </w:r>
      <w:r w:rsidR="00EE26BA">
        <w:t xml:space="preserve"> (</w:t>
      </w:r>
      <w:r w:rsidR="00274463">
        <w:rPr>
          <w:rStyle w:val="CommentChar"/>
        </w:rPr>
        <w:t>Parameter</w:t>
      </w:r>
      <w:r w:rsidR="00E620CC">
        <w:rPr>
          <w:rStyle w:val="CommentChar"/>
        </w:rPr>
        <w:t>_</w:t>
      </w:r>
      <w:r w:rsidR="00274463">
        <w:rPr>
          <w:rStyle w:val="CommentChar"/>
        </w:rPr>
        <w:t>6</w:t>
      </w:r>
      <w:r w:rsidR="00731B9E" w:rsidRPr="00731B9E">
        <w:t>, first column</w:t>
      </w:r>
      <w:r w:rsidR="00EE26BA">
        <w:t xml:space="preserve">). </w:t>
      </w:r>
      <w:r w:rsidR="00274463">
        <w:t xml:space="preserve">By definition, the amount of signal generated by YFP cells </w:t>
      </w:r>
      <w:r w:rsidR="00A733F3">
        <w:t xml:space="preserve">(first row) </w:t>
      </w:r>
      <w:r w:rsidR="00274463">
        <w:t xml:space="preserve">detected by the YFP detector </w:t>
      </w:r>
      <w:r w:rsidR="00A733F3">
        <w:t xml:space="preserve">(first column) </w:t>
      </w:r>
      <w:r w:rsidR="00274463">
        <w:t xml:space="preserve">is </w:t>
      </w:r>
      <w:r w:rsidR="00274463" w:rsidRPr="001D4011">
        <w:rPr>
          <w:rStyle w:val="FloatChar"/>
        </w:rPr>
        <w:t>100%</w:t>
      </w:r>
      <w:r w:rsidR="00274463">
        <w:t xml:space="preserve">, and </w:t>
      </w:r>
      <w:r w:rsidR="0094341F">
        <w:t>the same holds true for GFP cells (second row) into the GFP detector (second column).</w:t>
      </w:r>
      <w:r w:rsidR="001D4011">
        <w:t xml:space="preserve"> The values in the diagonal are thus always fixed at </w:t>
      </w:r>
      <w:r w:rsidR="001D4011" w:rsidRPr="001D4011">
        <w:rPr>
          <w:rStyle w:val="IntegerChar"/>
        </w:rPr>
        <w:t>100</w:t>
      </w:r>
      <w:r w:rsidR="001D4011">
        <w:t>.</w:t>
      </w:r>
    </w:p>
    <w:p w14:paraId="7C30B9F8" w14:textId="006C5E9E" w:rsidR="00384AD7" w:rsidRDefault="00384AD7" w:rsidP="00C96D5E">
      <w:pPr>
        <w:spacing w:after="120"/>
        <w:ind w:left="677"/>
        <w:rPr>
          <w:rStyle w:val="ButtonsChar"/>
          <w:b w:val="0"/>
          <w:color w:val="auto"/>
        </w:rPr>
      </w:pPr>
    </w:p>
    <w:p w14:paraId="1B99DE8E" w14:textId="14671CE6" w:rsidR="00BB7EF8" w:rsidRDefault="00BB7EF8" w:rsidP="007A67E2">
      <w:pPr>
        <w:pStyle w:val="ListParagraph"/>
        <w:numPr>
          <w:ilvl w:val="0"/>
          <w:numId w:val="2"/>
        </w:numPr>
        <w:spacing w:after="120"/>
        <w:ind w:left="677" w:hanging="562"/>
        <w:contextualSpacing w:val="0"/>
        <w:jc w:val="both"/>
        <w:rPr>
          <w:rFonts w:cs="Times New Roman"/>
        </w:rPr>
      </w:pPr>
      <w:r>
        <w:rPr>
          <w:rFonts w:cs="Times New Roman"/>
        </w:rPr>
        <w:t xml:space="preserve">Click the </w:t>
      </w:r>
      <w:r w:rsidRPr="00BB7EF8">
        <w:rPr>
          <w:rStyle w:val="ButtonsChar"/>
        </w:rPr>
        <w:t>[M]</w:t>
      </w:r>
      <w:r>
        <w:rPr>
          <w:rFonts w:cs="Times New Roman"/>
        </w:rPr>
        <w:t xml:space="preserve"> button, hold, drag and drop it over the </w:t>
      </w:r>
      <w:r w:rsidRPr="00BB7EF8">
        <w:rPr>
          <w:rStyle w:val="CommentChar"/>
        </w:rPr>
        <w:t>Compensation_Objects.fcs</w:t>
      </w:r>
      <w:r>
        <w:rPr>
          <w:rFonts w:cs="Times New Roman"/>
        </w:rPr>
        <w:t xml:space="preserve"> in the </w:t>
      </w:r>
      <w:r w:rsidRPr="00BB7EF8">
        <w:rPr>
          <w:rStyle w:val="ProgramNameChar"/>
        </w:rPr>
        <w:t>FlowJo</w:t>
      </w:r>
      <w:r>
        <w:rPr>
          <w:rFonts w:cs="Times New Roman"/>
        </w:rPr>
        <w:t xml:space="preserve"> workspace. </w:t>
      </w:r>
      <w:r w:rsidR="002E2949">
        <w:rPr>
          <w:rFonts w:cs="Times New Roman"/>
        </w:rPr>
        <w:t xml:space="preserve">A </w:t>
      </w:r>
      <w:r w:rsidR="005B4365">
        <w:rPr>
          <w:rFonts w:cs="Times New Roman"/>
        </w:rPr>
        <w:t>colored</w:t>
      </w:r>
      <w:r w:rsidR="002E2949">
        <w:rPr>
          <w:rFonts w:cs="Times New Roman"/>
        </w:rPr>
        <w:t xml:space="preserve"> grid should now appear beside the </w:t>
      </w:r>
      <w:r w:rsidR="002E2949" w:rsidRPr="002E2949">
        <w:rPr>
          <w:rStyle w:val="CommentChar"/>
        </w:rPr>
        <w:t>Compensation_Objects.fcs</w:t>
      </w:r>
      <w:r w:rsidR="002E2949">
        <w:rPr>
          <w:rFonts w:cs="Times New Roman"/>
        </w:rPr>
        <w:t xml:space="preserve"> file (indicated by the red arrow in the figure below). This indicates that the compensation matrix </w:t>
      </w:r>
      <w:r w:rsidR="001A1D42">
        <w:rPr>
          <w:rFonts w:cs="Times New Roman"/>
        </w:rPr>
        <w:t xml:space="preserve">has been </w:t>
      </w:r>
      <w:r w:rsidR="00071F71">
        <w:rPr>
          <w:rFonts w:cs="Times New Roman"/>
        </w:rPr>
        <w:t>applied to the sample.</w:t>
      </w:r>
    </w:p>
    <w:p w14:paraId="4CC073DB" w14:textId="5B5590C2" w:rsidR="00BB7EF8" w:rsidRDefault="002E2949" w:rsidP="007A67E2">
      <w:pPr>
        <w:pStyle w:val="ListParagraph"/>
        <w:ind w:left="677"/>
        <w:contextualSpacing w:val="0"/>
        <w:jc w:val="both"/>
        <w:rPr>
          <w:rFonts w:cs="Times New Roman"/>
        </w:rPr>
      </w:pPr>
      <w:r>
        <w:rPr>
          <w:rFonts w:cs="Times New Roman"/>
          <w:noProof/>
          <w:lang w:val="en-US" w:eastAsia="en-US"/>
        </w:rPr>
        <w:lastRenderedPageBreak/>
        <w:drawing>
          <wp:inline distT="0" distB="0" distL="0" distR="0" wp14:anchorId="7C9F363E" wp14:editId="3B6F11FE">
            <wp:extent cx="5731510" cy="2451735"/>
            <wp:effectExtent l="19050" t="19050" r="2159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mpensation Matrix.png"/>
                    <pic:cNvPicPr/>
                  </pic:nvPicPr>
                  <pic:blipFill>
                    <a:blip r:embed="rId55">
                      <a:extLst>
                        <a:ext uri="{28A0092B-C50C-407E-A947-70E740481C1C}">
                          <a14:useLocalDpi xmlns:a14="http://schemas.microsoft.com/office/drawing/2010/main"/>
                        </a:ext>
                      </a:extLst>
                    </a:blip>
                    <a:stretch>
                      <a:fillRect/>
                    </a:stretch>
                  </pic:blipFill>
                  <pic:spPr>
                    <a:xfrm>
                      <a:off x="0" y="0"/>
                      <a:ext cx="5731510" cy="2451735"/>
                    </a:xfrm>
                    <a:prstGeom prst="rect">
                      <a:avLst/>
                    </a:prstGeom>
                    <a:ln>
                      <a:solidFill>
                        <a:schemeClr val="tx1"/>
                      </a:solidFill>
                    </a:ln>
                  </pic:spPr>
                </pic:pic>
              </a:graphicData>
            </a:graphic>
          </wp:inline>
        </w:drawing>
      </w:r>
    </w:p>
    <w:p w14:paraId="680FEC29" w14:textId="78AAE74E" w:rsidR="00071F71" w:rsidRDefault="007A67E2" w:rsidP="007A67E2">
      <w:pPr>
        <w:pStyle w:val="ListParagraph"/>
        <w:spacing w:after="120"/>
        <w:ind w:left="677"/>
        <w:contextualSpacing w:val="0"/>
        <w:jc w:val="both"/>
        <w:rPr>
          <w:rFonts w:cs="Times New Roman"/>
          <w:b/>
          <w:sz w:val="18"/>
          <w:szCs w:val="18"/>
        </w:rPr>
      </w:pPr>
      <w:r>
        <w:rPr>
          <w:rFonts w:cs="Times New Roman"/>
          <w:b/>
          <w:sz w:val="18"/>
          <w:szCs w:val="18"/>
        </w:rPr>
        <w:t>Applying</w:t>
      </w:r>
      <w:r w:rsidR="00527821" w:rsidRPr="00527821">
        <w:rPr>
          <w:rFonts w:cs="Times New Roman"/>
          <w:b/>
          <w:sz w:val="18"/>
          <w:szCs w:val="18"/>
        </w:rPr>
        <w:t xml:space="preserve"> the </w:t>
      </w:r>
      <w:r w:rsidR="00971D00">
        <w:rPr>
          <w:rFonts w:cs="Times New Roman"/>
          <w:b/>
          <w:sz w:val="18"/>
          <w:szCs w:val="18"/>
        </w:rPr>
        <w:t>c</w:t>
      </w:r>
      <w:r w:rsidR="00527821" w:rsidRPr="00527821">
        <w:rPr>
          <w:rFonts w:cs="Times New Roman"/>
          <w:b/>
          <w:sz w:val="18"/>
          <w:szCs w:val="18"/>
        </w:rPr>
        <w:t xml:space="preserve">ompensation </w:t>
      </w:r>
      <w:r w:rsidR="00971D00">
        <w:rPr>
          <w:rFonts w:cs="Times New Roman"/>
          <w:b/>
          <w:sz w:val="18"/>
          <w:szCs w:val="18"/>
        </w:rPr>
        <w:t>m</w:t>
      </w:r>
      <w:r w:rsidR="00527821" w:rsidRPr="00527821">
        <w:rPr>
          <w:rFonts w:cs="Times New Roman"/>
          <w:b/>
          <w:sz w:val="18"/>
          <w:szCs w:val="18"/>
        </w:rPr>
        <w:t xml:space="preserve">atrix to </w:t>
      </w:r>
      <w:r w:rsidR="00527821" w:rsidRPr="007A67E2">
        <w:rPr>
          <w:b/>
          <w:sz w:val="18"/>
          <w:szCs w:val="16"/>
        </w:rPr>
        <w:t>Compensation_Objects.fcs</w:t>
      </w:r>
      <w:r w:rsidR="00527821" w:rsidRPr="00527821">
        <w:rPr>
          <w:rFonts w:cs="Times New Roman"/>
          <w:b/>
          <w:sz w:val="18"/>
          <w:szCs w:val="18"/>
        </w:rPr>
        <w:t xml:space="preserve">. When </w:t>
      </w:r>
      <w:r w:rsidR="00CC3831">
        <w:rPr>
          <w:rFonts w:cs="Times New Roman"/>
          <w:b/>
          <w:sz w:val="18"/>
          <w:szCs w:val="18"/>
        </w:rPr>
        <w:t>a</w:t>
      </w:r>
      <w:r w:rsidR="00527821" w:rsidRPr="00527821">
        <w:rPr>
          <w:rFonts w:cs="Times New Roman"/>
          <w:b/>
          <w:sz w:val="18"/>
          <w:szCs w:val="18"/>
        </w:rPr>
        <w:t xml:space="preserve"> compensation matrix has been a</w:t>
      </w:r>
      <w:r w:rsidR="001A110A">
        <w:rPr>
          <w:rFonts w:cs="Times New Roman"/>
          <w:b/>
          <w:sz w:val="18"/>
          <w:szCs w:val="18"/>
        </w:rPr>
        <w:t xml:space="preserve">pplied successfully </w:t>
      </w:r>
      <w:r w:rsidR="00527821" w:rsidRPr="00527821">
        <w:rPr>
          <w:rFonts w:cs="Times New Roman"/>
          <w:b/>
          <w:sz w:val="18"/>
          <w:szCs w:val="18"/>
        </w:rPr>
        <w:t xml:space="preserve">to </w:t>
      </w:r>
      <w:r w:rsidR="001A110A">
        <w:rPr>
          <w:rFonts w:cs="Times New Roman"/>
          <w:b/>
          <w:sz w:val="18"/>
          <w:szCs w:val="18"/>
        </w:rPr>
        <w:t>a</w:t>
      </w:r>
      <w:r w:rsidR="00527821" w:rsidRPr="00527821">
        <w:rPr>
          <w:rFonts w:cs="Times New Roman"/>
          <w:b/>
          <w:sz w:val="18"/>
          <w:szCs w:val="18"/>
        </w:rPr>
        <w:t xml:space="preserve"> sample, a </w:t>
      </w:r>
      <w:r w:rsidR="00A9360E">
        <w:rPr>
          <w:rFonts w:cs="Times New Roman"/>
          <w:b/>
          <w:sz w:val="18"/>
          <w:szCs w:val="18"/>
        </w:rPr>
        <w:t>colored</w:t>
      </w:r>
      <w:r w:rsidR="00527821" w:rsidRPr="00527821">
        <w:rPr>
          <w:rFonts w:cs="Times New Roman"/>
          <w:b/>
          <w:sz w:val="18"/>
          <w:szCs w:val="18"/>
        </w:rPr>
        <w:t xml:space="preserve"> grid should show up beside it, as indicated by the red arrow</w:t>
      </w:r>
      <w:r w:rsidR="00A9360E">
        <w:rPr>
          <w:rFonts w:cs="Times New Roman"/>
          <w:b/>
          <w:sz w:val="18"/>
          <w:szCs w:val="18"/>
        </w:rPr>
        <w:t xml:space="preserve"> here</w:t>
      </w:r>
      <w:r w:rsidR="00527821" w:rsidRPr="00527821">
        <w:rPr>
          <w:rFonts w:cs="Times New Roman"/>
          <w:b/>
          <w:sz w:val="18"/>
          <w:szCs w:val="18"/>
        </w:rPr>
        <w:t>.</w:t>
      </w:r>
    </w:p>
    <w:p w14:paraId="555F7884" w14:textId="77777777" w:rsidR="007A67E2" w:rsidRPr="007A67E2" w:rsidRDefault="007A67E2" w:rsidP="00C96D5E">
      <w:pPr>
        <w:pStyle w:val="ListParagraph"/>
        <w:spacing w:after="120"/>
        <w:ind w:left="677"/>
        <w:contextualSpacing w:val="0"/>
        <w:jc w:val="both"/>
        <w:rPr>
          <w:rFonts w:cs="Times New Roman"/>
          <w:b/>
        </w:rPr>
      </w:pPr>
    </w:p>
    <w:p w14:paraId="065A0367" w14:textId="71F3696B" w:rsidR="00384AD7" w:rsidRDefault="00360E48" w:rsidP="0079498D">
      <w:pPr>
        <w:pStyle w:val="ListParagraph"/>
        <w:numPr>
          <w:ilvl w:val="0"/>
          <w:numId w:val="2"/>
        </w:numPr>
        <w:spacing w:after="120"/>
        <w:ind w:left="706" w:hanging="562"/>
        <w:contextualSpacing w:val="0"/>
        <w:jc w:val="both"/>
        <w:rPr>
          <w:rFonts w:cs="Times New Roman"/>
        </w:rPr>
      </w:pPr>
      <w:r>
        <w:rPr>
          <w:rFonts w:cs="Times New Roman"/>
        </w:rPr>
        <w:t>In order to c</w:t>
      </w:r>
      <w:r w:rsidR="00384AD7">
        <w:rPr>
          <w:rFonts w:cs="Times New Roman"/>
        </w:rPr>
        <w:t>heck that the GFP and YFP cells have been accurately correcte</w:t>
      </w:r>
      <w:r>
        <w:rPr>
          <w:rFonts w:cs="Times New Roman"/>
        </w:rPr>
        <w:t xml:space="preserve">d, go to the </w:t>
      </w:r>
      <w:r w:rsidRPr="00360E48">
        <w:rPr>
          <w:rStyle w:val="CommentChar"/>
        </w:rPr>
        <w:t>Compensation_Objects.fcs</w:t>
      </w:r>
      <w:r>
        <w:rPr>
          <w:rFonts w:cs="Times New Roman"/>
        </w:rPr>
        <w:t xml:space="preserve"> </w:t>
      </w:r>
      <w:r w:rsidR="00B16055">
        <w:rPr>
          <w:rFonts w:cs="Times New Roman"/>
        </w:rPr>
        <w:t xml:space="preserve">plot </w:t>
      </w:r>
      <w:r>
        <w:rPr>
          <w:rFonts w:cs="Times New Roman"/>
        </w:rPr>
        <w:t xml:space="preserve">window, select </w:t>
      </w:r>
      <w:r w:rsidRPr="00360E48">
        <w:rPr>
          <w:rStyle w:val="ButtonsChar"/>
        </w:rPr>
        <w:t>Display</w:t>
      </w:r>
      <w:r>
        <w:rPr>
          <w:rFonts w:cs="Times New Roman"/>
        </w:rPr>
        <w:t xml:space="preserve"> </w:t>
      </w:r>
      <w:r w:rsidR="00AD0CF0">
        <w:rPr>
          <w:rFonts w:cs="Times New Roman"/>
        </w:rPr>
        <w:t xml:space="preserve">&gt; </w:t>
      </w:r>
      <w:r w:rsidRPr="00AD0CF0">
        <w:rPr>
          <w:rStyle w:val="ButtonsChar"/>
        </w:rPr>
        <w:t>Show Uncompensated Parameters</w:t>
      </w:r>
      <w:r w:rsidR="00384AD7">
        <w:rPr>
          <w:rFonts w:cs="Times New Roman"/>
        </w:rPr>
        <w:t xml:space="preserve">. </w:t>
      </w:r>
      <w:r w:rsidR="004F0258">
        <w:rPr>
          <w:rFonts w:cs="Times New Roman"/>
        </w:rPr>
        <w:t xml:space="preserve">Select the X-axis as </w:t>
      </w:r>
      <w:r w:rsidR="004F0258" w:rsidRPr="00A07C01">
        <w:rPr>
          <w:rStyle w:val="CommentChar"/>
        </w:rPr>
        <w:t>P</w:t>
      </w:r>
      <w:r w:rsidR="00BD201A">
        <w:rPr>
          <w:rStyle w:val="CommentChar"/>
        </w:rPr>
        <w:t>arameter_</w:t>
      </w:r>
      <w:r w:rsidR="004F0258" w:rsidRPr="00A07C01">
        <w:rPr>
          <w:rStyle w:val="CommentChar"/>
        </w:rPr>
        <w:t>6:</w:t>
      </w:r>
      <w:r w:rsidR="004F0258">
        <w:rPr>
          <w:rFonts w:cs="Times New Roman"/>
        </w:rPr>
        <w:t xml:space="preserve"> </w:t>
      </w:r>
      <w:r w:rsidR="004F0258" w:rsidRPr="00410447">
        <w:rPr>
          <w:rStyle w:val="CommentChar"/>
        </w:rPr>
        <w:t>Intensity</w:t>
      </w:r>
      <w:r w:rsidR="004F0258">
        <w:rPr>
          <w:rStyle w:val="CommentChar"/>
        </w:rPr>
        <w:t>_Center_</w:t>
      </w:r>
      <w:r w:rsidR="004F0258" w:rsidRPr="00410447">
        <w:rPr>
          <w:rStyle w:val="CommentChar"/>
        </w:rPr>
        <w:t>Ch</w:t>
      </w:r>
      <w:r w:rsidR="004F0258">
        <w:rPr>
          <w:rStyle w:val="CommentChar"/>
        </w:rPr>
        <w:t>_0</w:t>
      </w:r>
      <w:r w:rsidR="004F0258" w:rsidRPr="00410447">
        <w:rPr>
          <w:rStyle w:val="CommentChar"/>
        </w:rPr>
        <w:t>1</w:t>
      </w:r>
      <w:r w:rsidR="004F0258">
        <w:rPr>
          <w:rStyle w:val="CommentChar"/>
        </w:rPr>
        <w:t xml:space="preserve"> </w:t>
      </w:r>
      <w:r w:rsidR="004F0258" w:rsidRPr="00A07C01">
        <w:rPr>
          <w:rStyle w:val="CommentChar"/>
          <w:color w:val="auto"/>
        </w:rPr>
        <w:t xml:space="preserve">and </w:t>
      </w:r>
      <w:r w:rsidR="004F0258">
        <w:rPr>
          <w:rStyle w:val="CommentChar"/>
          <w:color w:val="auto"/>
        </w:rPr>
        <w:t xml:space="preserve">the Y axis as </w:t>
      </w:r>
      <w:r w:rsidR="00BD201A">
        <w:rPr>
          <w:rStyle w:val="CommentChar"/>
        </w:rPr>
        <w:t>Parameter_</w:t>
      </w:r>
      <w:r w:rsidR="004F0258" w:rsidRPr="00A07C01">
        <w:rPr>
          <w:rStyle w:val="CommentChar"/>
        </w:rPr>
        <w:t>7:</w:t>
      </w:r>
      <w:r w:rsidR="004F0258">
        <w:rPr>
          <w:rStyle w:val="CommentChar"/>
          <w:color w:val="auto"/>
        </w:rPr>
        <w:t xml:space="preserve"> </w:t>
      </w:r>
      <w:r w:rsidR="004F0258" w:rsidRPr="00365D88">
        <w:rPr>
          <w:rStyle w:val="CommentChar"/>
        </w:rPr>
        <w:t>Intensity</w:t>
      </w:r>
      <w:r w:rsidR="004F0258">
        <w:rPr>
          <w:rStyle w:val="CommentChar"/>
        </w:rPr>
        <w:t>_Center_</w:t>
      </w:r>
      <w:r w:rsidR="004F0258" w:rsidRPr="00365D88">
        <w:rPr>
          <w:rStyle w:val="CommentChar"/>
        </w:rPr>
        <w:t>Ch</w:t>
      </w:r>
      <w:r w:rsidR="004F0258">
        <w:rPr>
          <w:rStyle w:val="CommentChar"/>
        </w:rPr>
        <w:t>_0</w:t>
      </w:r>
      <w:r w:rsidR="004F0258" w:rsidRPr="00365D88">
        <w:rPr>
          <w:rStyle w:val="CommentChar"/>
        </w:rPr>
        <w:t>2</w:t>
      </w:r>
      <w:r w:rsidR="004F0258" w:rsidRPr="004F0258">
        <w:rPr>
          <w:rStyle w:val="CommentChar"/>
          <w:color w:val="auto"/>
        </w:rPr>
        <w:t>.</w:t>
      </w:r>
      <w:r w:rsidR="004F0258">
        <w:rPr>
          <w:rStyle w:val="CommentChar"/>
          <w:color w:val="auto"/>
        </w:rPr>
        <w:t xml:space="preserve"> Right click and select </w:t>
      </w:r>
      <w:r w:rsidR="004F0258" w:rsidRPr="004F0258">
        <w:rPr>
          <w:rStyle w:val="CommentChar"/>
        </w:rPr>
        <w:t>Copy to Layout Editor</w:t>
      </w:r>
      <w:r w:rsidR="004F0258">
        <w:rPr>
          <w:rStyle w:val="CommentChar"/>
          <w:color w:val="auto"/>
        </w:rPr>
        <w:t>. Next, s</w:t>
      </w:r>
      <w:r w:rsidR="004F0258">
        <w:rPr>
          <w:rFonts w:cs="Times New Roman"/>
        </w:rPr>
        <w:t xml:space="preserve">elect the X-axis as </w:t>
      </w:r>
      <w:r w:rsidR="004F0258" w:rsidRPr="004F0258">
        <w:rPr>
          <w:rStyle w:val="CommentChar"/>
        </w:rPr>
        <w:t>Comp-</w:t>
      </w:r>
      <w:r w:rsidR="00BD201A">
        <w:rPr>
          <w:rStyle w:val="CommentChar"/>
        </w:rPr>
        <w:t>Parameter_</w:t>
      </w:r>
      <w:r w:rsidR="004F0258" w:rsidRPr="00A07C01">
        <w:rPr>
          <w:rStyle w:val="CommentChar"/>
        </w:rPr>
        <w:t>6:</w:t>
      </w:r>
      <w:r w:rsidR="004F0258">
        <w:rPr>
          <w:rFonts w:cs="Times New Roman"/>
        </w:rPr>
        <w:t xml:space="preserve"> </w:t>
      </w:r>
      <w:r w:rsidR="004F0258" w:rsidRPr="00410447">
        <w:rPr>
          <w:rStyle w:val="CommentChar"/>
        </w:rPr>
        <w:t>Intensity</w:t>
      </w:r>
      <w:r w:rsidR="004F0258">
        <w:rPr>
          <w:rStyle w:val="CommentChar"/>
        </w:rPr>
        <w:t>_Center_</w:t>
      </w:r>
      <w:r w:rsidR="004F0258" w:rsidRPr="00410447">
        <w:rPr>
          <w:rStyle w:val="CommentChar"/>
        </w:rPr>
        <w:t>Ch</w:t>
      </w:r>
      <w:r w:rsidR="004F0258">
        <w:rPr>
          <w:rStyle w:val="CommentChar"/>
        </w:rPr>
        <w:t>_0</w:t>
      </w:r>
      <w:r w:rsidR="004F0258" w:rsidRPr="00410447">
        <w:rPr>
          <w:rStyle w:val="CommentChar"/>
        </w:rPr>
        <w:t>1</w:t>
      </w:r>
      <w:r w:rsidR="004F0258">
        <w:rPr>
          <w:rStyle w:val="CommentChar"/>
        </w:rPr>
        <w:t xml:space="preserve"> </w:t>
      </w:r>
      <w:r w:rsidR="004F0258" w:rsidRPr="00A07C01">
        <w:rPr>
          <w:rStyle w:val="CommentChar"/>
          <w:color w:val="auto"/>
        </w:rPr>
        <w:t xml:space="preserve">and </w:t>
      </w:r>
      <w:r w:rsidR="004F0258">
        <w:rPr>
          <w:rStyle w:val="CommentChar"/>
          <w:color w:val="auto"/>
        </w:rPr>
        <w:t xml:space="preserve">the Y axis as </w:t>
      </w:r>
      <w:r w:rsidR="004F0258" w:rsidRPr="004F0258">
        <w:rPr>
          <w:rStyle w:val="CommentChar"/>
        </w:rPr>
        <w:t>Comp-</w:t>
      </w:r>
      <w:r w:rsidR="004F0258" w:rsidRPr="00A07C01">
        <w:rPr>
          <w:rStyle w:val="CommentChar"/>
        </w:rPr>
        <w:t>Parameter</w:t>
      </w:r>
      <w:r w:rsidR="00BD201A">
        <w:rPr>
          <w:rStyle w:val="CommentChar"/>
        </w:rPr>
        <w:t>_</w:t>
      </w:r>
      <w:r w:rsidR="004F0258" w:rsidRPr="00A07C01">
        <w:rPr>
          <w:rStyle w:val="CommentChar"/>
        </w:rPr>
        <w:t>7:</w:t>
      </w:r>
      <w:r w:rsidR="004F0258">
        <w:rPr>
          <w:rStyle w:val="CommentChar"/>
          <w:color w:val="auto"/>
        </w:rPr>
        <w:t xml:space="preserve"> </w:t>
      </w:r>
      <w:r w:rsidR="004F0258" w:rsidRPr="00365D88">
        <w:rPr>
          <w:rStyle w:val="CommentChar"/>
        </w:rPr>
        <w:t>Intensity</w:t>
      </w:r>
      <w:r w:rsidR="004F0258">
        <w:rPr>
          <w:rStyle w:val="CommentChar"/>
        </w:rPr>
        <w:t>_Center_</w:t>
      </w:r>
      <w:r w:rsidR="004F0258" w:rsidRPr="00365D88">
        <w:rPr>
          <w:rStyle w:val="CommentChar"/>
        </w:rPr>
        <w:t>Ch</w:t>
      </w:r>
      <w:r w:rsidR="004F0258">
        <w:rPr>
          <w:rStyle w:val="CommentChar"/>
        </w:rPr>
        <w:t>_0</w:t>
      </w:r>
      <w:r w:rsidR="004F0258" w:rsidRPr="00365D88">
        <w:rPr>
          <w:rStyle w:val="CommentChar"/>
        </w:rPr>
        <w:t>2</w:t>
      </w:r>
      <w:r w:rsidR="004F0258" w:rsidRPr="001C0570">
        <w:rPr>
          <w:rStyle w:val="CommentChar"/>
          <w:color w:val="auto"/>
        </w:rPr>
        <w:t>.</w:t>
      </w:r>
      <w:r w:rsidR="004F0258" w:rsidRPr="004F0258">
        <w:rPr>
          <w:rStyle w:val="CommentChar"/>
          <w:color w:val="auto"/>
        </w:rPr>
        <w:t xml:space="preserve"> </w:t>
      </w:r>
      <w:r w:rsidR="004F0258">
        <w:rPr>
          <w:rStyle w:val="CommentChar"/>
          <w:color w:val="auto"/>
        </w:rPr>
        <w:t xml:space="preserve">Right click and select </w:t>
      </w:r>
      <w:r w:rsidR="004F0258" w:rsidRPr="004F0258">
        <w:rPr>
          <w:rStyle w:val="CommentChar"/>
        </w:rPr>
        <w:t>Copy to Layout Editor</w:t>
      </w:r>
      <w:r w:rsidR="004F0258">
        <w:rPr>
          <w:rStyle w:val="CommentChar"/>
          <w:color w:val="auto"/>
        </w:rPr>
        <w:t>.</w:t>
      </w:r>
      <w:r w:rsidR="001C0570">
        <w:rPr>
          <w:rStyle w:val="CommentChar"/>
          <w:color w:val="auto"/>
        </w:rPr>
        <w:t xml:space="preserve"> An image like the one below should appear: </w:t>
      </w:r>
    </w:p>
    <w:p w14:paraId="410ADEC2" w14:textId="42A38A32" w:rsidR="002F24A5" w:rsidRDefault="0056385B" w:rsidP="003B34F6">
      <w:pPr>
        <w:pStyle w:val="ListParagraph"/>
        <w:ind w:left="677"/>
        <w:contextualSpacing w:val="0"/>
        <w:jc w:val="both"/>
        <w:rPr>
          <w:rFonts w:cs="Times New Roman"/>
        </w:rPr>
      </w:pPr>
      <w:r>
        <w:rPr>
          <w:rFonts w:cs="Times New Roman"/>
          <w:noProof/>
          <w:lang w:val="en-US" w:eastAsia="en-US"/>
        </w:rPr>
        <w:drawing>
          <wp:inline distT="0" distB="0" distL="0" distR="0" wp14:anchorId="16F974B0" wp14:editId="4E624295">
            <wp:extent cx="5723726" cy="2806996"/>
            <wp:effectExtent l="19050" t="19050" r="1079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fore and after with population name.png"/>
                    <pic:cNvPicPr/>
                  </pic:nvPicPr>
                  <pic:blipFill rotWithShape="1">
                    <a:blip r:embed="rId56" cstate="print">
                      <a:extLst>
                        <a:ext uri="{28A0092B-C50C-407E-A947-70E740481C1C}">
                          <a14:useLocalDpi xmlns:a14="http://schemas.microsoft.com/office/drawing/2010/main"/>
                        </a:ext>
                      </a:extLst>
                    </a:blip>
                    <a:srcRect b="22124"/>
                    <a:stretch/>
                  </pic:blipFill>
                  <pic:spPr bwMode="auto">
                    <a:xfrm>
                      <a:off x="0" y="0"/>
                      <a:ext cx="5731510" cy="28108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AF7449" w14:textId="33343632" w:rsidR="002F24A5" w:rsidRDefault="002F24A5" w:rsidP="0079498D">
      <w:pPr>
        <w:pStyle w:val="Caption"/>
        <w:spacing w:after="120"/>
        <w:ind w:left="677"/>
        <w:jc w:val="both"/>
      </w:pPr>
      <w:r>
        <w:t xml:space="preserve">Comparison of </w:t>
      </w:r>
      <w:r w:rsidR="005F7EE0">
        <w:t xml:space="preserve">dotplots of </w:t>
      </w:r>
      <w:r>
        <w:t xml:space="preserve">uncompensated </w:t>
      </w:r>
      <w:r w:rsidR="00637216">
        <w:t xml:space="preserve">and compensated </w:t>
      </w:r>
      <w:r w:rsidR="005F7EE0">
        <w:t>channels</w:t>
      </w:r>
    </w:p>
    <w:p w14:paraId="54C5A71C" w14:textId="3FBAC03E" w:rsidR="007072FA" w:rsidRDefault="00447199" w:rsidP="0079498D">
      <w:pPr>
        <w:spacing w:after="120"/>
        <w:ind w:left="677"/>
      </w:pPr>
      <w:r>
        <w:t>Note the perpendicular angle between the YFP and GFP dots</w:t>
      </w:r>
      <w:r w:rsidR="00F060E5">
        <w:t xml:space="preserve">, </w:t>
      </w:r>
      <w:r>
        <w:t xml:space="preserve">indicating a successful </w:t>
      </w:r>
      <w:r w:rsidR="00F060E5">
        <w:t>compensation.</w:t>
      </w:r>
    </w:p>
    <w:p w14:paraId="1147CA86" w14:textId="6712726D" w:rsidR="00B541AA" w:rsidRDefault="00B541AA" w:rsidP="0079498D">
      <w:pPr>
        <w:ind w:left="677"/>
      </w:pPr>
      <w:r>
        <w:t xml:space="preserve">If </w:t>
      </w:r>
      <w:r w:rsidR="00E87DB7">
        <w:t>you</w:t>
      </w:r>
      <w:r w:rsidR="00413CB5">
        <w:t xml:space="preserve"> do not need to correct the image, but just the histocytometry plots,</w:t>
      </w:r>
      <w:r w:rsidR="00FA1E77">
        <w:t xml:space="preserve"> </w:t>
      </w:r>
      <w:r w:rsidR="00E134FE">
        <w:t>then you</w:t>
      </w:r>
      <w:r w:rsidR="00FA1E77">
        <w:t xml:space="preserve"> can stop here. If the images </w:t>
      </w:r>
      <w:r w:rsidR="007072FA">
        <w:t xml:space="preserve">themselves </w:t>
      </w:r>
      <w:r w:rsidR="00FA1E77">
        <w:t xml:space="preserve">need to be corrected, </w:t>
      </w:r>
      <w:r w:rsidR="00EB6408">
        <w:t>the</w:t>
      </w:r>
      <w:r w:rsidR="00990AB1">
        <w:t>n you</w:t>
      </w:r>
      <w:r w:rsidR="00EB6408">
        <w:t xml:space="preserve"> should proceed with </w:t>
      </w:r>
      <w:r w:rsidR="007072FA" w:rsidRPr="00C534F0">
        <w:t xml:space="preserve">the </w:t>
      </w:r>
      <w:r w:rsidR="00B77A8F">
        <w:t xml:space="preserve">steps in the </w:t>
      </w:r>
      <w:r w:rsidR="00B762F9">
        <w:t>next subsection</w:t>
      </w:r>
      <w:r w:rsidR="00EB6408" w:rsidRPr="007072FA">
        <w:t>.</w:t>
      </w:r>
    </w:p>
    <w:p w14:paraId="7EB50872" w14:textId="77777777" w:rsidR="009516DC" w:rsidRDefault="009516DC" w:rsidP="00C96D5E">
      <w:pPr>
        <w:ind w:left="720"/>
      </w:pPr>
    </w:p>
    <w:p w14:paraId="0201B086" w14:textId="77777777" w:rsidR="007072FA" w:rsidRDefault="007072FA" w:rsidP="00C96D5E"/>
    <w:p w14:paraId="7DC84002" w14:textId="7E70F226" w:rsidR="008C37C0" w:rsidRDefault="008C37C0" w:rsidP="00891459">
      <w:pPr>
        <w:pStyle w:val="Heading2"/>
      </w:pPr>
      <w:bookmarkStart w:id="42" w:name="_Toc513712395"/>
      <w:r w:rsidRPr="0082728A">
        <w:lastRenderedPageBreak/>
        <w:t>Correction of original images</w:t>
      </w:r>
      <w:bookmarkEnd w:id="42"/>
    </w:p>
    <w:p w14:paraId="72587A36" w14:textId="77777777" w:rsidR="00EF56E3" w:rsidRDefault="00EF56E3" w:rsidP="00EF56E3">
      <w:pPr>
        <w:ind w:left="720"/>
      </w:pPr>
    </w:p>
    <w:p w14:paraId="60A9A56E" w14:textId="3F8820B1" w:rsidR="003705B1" w:rsidRDefault="00A64030" w:rsidP="00A35D8A">
      <w:pPr>
        <w:pStyle w:val="ListParagraph"/>
        <w:numPr>
          <w:ilvl w:val="0"/>
          <w:numId w:val="2"/>
        </w:numPr>
        <w:spacing w:after="120"/>
        <w:ind w:left="706" w:hanging="562"/>
        <w:contextualSpacing w:val="0"/>
      </w:pPr>
      <w:r>
        <w:t>Run</w:t>
      </w:r>
      <w:r w:rsidR="003705B1">
        <w:t xml:space="preserve"> the </w:t>
      </w:r>
      <w:r>
        <w:t xml:space="preserve">script </w:t>
      </w:r>
      <w:r w:rsidR="003705B1" w:rsidRPr="0044437A">
        <w:rPr>
          <w:rStyle w:val="CommentChar"/>
        </w:rPr>
        <w:t>S01_Channel unmixing.py</w:t>
      </w:r>
      <w:r w:rsidR="003705B1">
        <w:t>.</w:t>
      </w:r>
      <w:r w:rsidR="00471F16">
        <w:t xml:space="preserve"> The following window should pop up:</w:t>
      </w:r>
    </w:p>
    <w:p w14:paraId="317D82DA" w14:textId="645B0695" w:rsidR="00A35D8A" w:rsidRDefault="006065EB" w:rsidP="00A35D8A">
      <w:pPr>
        <w:pStyle w:val="ListParagraph"/>
        <w:ind w:left="706"/>
        <w:contextualSpacing w:val="0"/>
      </w:pPr>
      <w:r>
        <w:rPr>
          <w:noProof/>
          <w:lang w:val="en-US" w:eastAsia="en-US"/>
        </w:rPr>
        <w:drawing>
          <wp:inline distT="0" distB="0" distL="0" distR="0" wp14:anchorId="008B5185" wp14:editId="6F90A98C">
            <wp:extent cx="5930143" cy="82934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931008" cy="829461"/>
                    </a:xfrm>
                    <a:prstGeom prst="rect">
                      <a:avLst/>
                    </a:prstGeom>
                    <a:ln>
                      <a:noFill/>
                    </a:ln>
                    <a:extLst>
                      <a:ext uri="{53640926-AAD7-44d8-BBD7-CCE9431645EC}">
                        <a14:shadowObscured xmlns:a14="http://schemas.microsoft.com/office/drawing/2010/main"/>
                      </a:ext>
                    </a:extLst>
                  </pic:spPr>
                </pic:pic>
              </a:graphicData>
            </a:graphic>
          </wp:inline>
        </w:drawing>
      </w:r>
    </w:p>
    <w:p w14:paraId="42F157A2" w14:textId="13186BA2" w:rsidR="003705B1" w:rsidRPr="006D469C" w:rsidRDefault="00A64030" w:rsidP="00541DF1">
      <w:pPr>
        <w:pStyle w:val="Caption"/>
        <w:spacing w:after="120"/>
        <w:ind w:left="706"/>
        <w:jc w:val="both"/>
      </w:pPr>
      <w:r>
        <w:t>Graphical user interface</w:t>
      </w:r>
      <w:r w:rsidR="003705B1">
        <w:t xml:space="preserve"> of script S01</w:t>
      </w:r>
    </w:p>
    <w:p w14:paraId="2B56FB3F" w14:textId="77777777" w:rsidR="003705B1" w:rsidRPr="00170684" w:rsidRDefault="003705B1" w:rsidP="00541DF1">
      <w:pPr>
        <w:pStyle w:val="ListParagraph"/>
        <w:spacing w:after="120"/>
        <w:ind w:left="706"/>
        <w:contextualSpacing w:val="0"/>
      </w:pPr>
    </w:p>
    <w:p w14:paraId="4E840FFD" w14:textId="73359400" w:rsidR="006D469C" w:rsidRPr="00123AFB" w:rsidRDefault="006D469C" w:rsidP="00C96D5E">
      <w:pPr>
        <w:pStyle w:val="ListParagraph"/>
        <w:numPr>
          <w:ilvl w:val="0"/>
          <w:numId w:val="2"/>
        </w:numPr>
        <w:tabs>
          <w:tab w:val="left" w:pos="709"/>
          <w:tab w:val="left" w:pos="1276"/>
        </w:tabs>
        <w:spacing w:after="120"/>
        <w:contextualSpacing w:val="0"/>
        <w:jc w:val="both"/>
        <w:rPr>
          <w:rFonts w:cs="Times New Roman"/>
        </w:rPr>
      </w:pPr>
      <w:r>
        <w:rPr>
          <w:rFonts w:cs="Times New Roman"/>
        </w:rPr>
        <w:t xml:space="preserve">Key in the following values for the input channel numbers: </w:t>
      </w:r>
    </w:p>
    <w:p w14:paraId="3B664091" w14:textId="63057723" w:rsidR="006D469C" w:rsidRDefault="00310DA8" w:rsidP="0079498D">
      <w:pPr>
        <w:pStyle w:val="ListParagraph"/>
        <w:tabs>
          <w:tab w:val="left" w:pos="720"/>
        </w:tabs>
        <w:spacing w:before="120" w:after="120"/>
        <w:contextualSpacing w:val="0"/>
        <w:jc w:val="both"/>
        <w:rPr>
          <w:rStyle w:val="StringChar"/>
        </w:rPr>
      </w:pPr>
      <w:r>
        <w:rPr>
          <w:rStyle w:val="VariableChar"/>
        </w:rPr>
        <w:t>inChNumbers</w:t>
      </w:r>
      <w:r w:rsidR="006D469C">
        <w:rPr>
          <w:rFonts w:cs="Times New Roman"/>
        </w:rPr>
        <w:t xml:space="preserve"> = </w:t>
      </w:r>
      <w:r w:rsidR="00170684" w:rsidRPr="007F75DE">
        <w:rPr>
          <w:rStyle w:val="StringChar"/>
        </w:rPr>
        <w:t>00</w:t>
      </w:r>
      <w:r w:rsidR="001811A9">
        <w:rPr>
          <w:rStyle w:val="ListBracketChar"/>
        </w:rPr>
        <w:t xml:space="preserve"> </w:t>
      </w:r>
      <w:r w:rsidRPr="007F75DE">
        <w:rPr>
          <w:rStyle w:val="StringChar"/>
        </w:rPr>
        <w:t>0</w:t>
      </w:r>
      <w:r w:rsidR="00170684" w:rsidRPr="007F75DE">
        <w:rPr>
          <w:rStyle w:val="StringChar"/>
        </w:rPr>
        <w:t>1</w:t>
      </w:r>
    </w:p>
    <w:p w14:paraId="2A3F57EA" w14:textId="77777777" w:rsidR="006D469C" w:rsidRPr="003830A4" w:rsidRDefault="006D469C" w:rsidP="00C96D5E">
      <w:pPr>
        <w:pStyle w:val="CriticalStep"/>
        <w:ind w:left="706"/>
      </w:pPr>
      <w:r>
        <w:t>□Explanatory note</w:t>
      </w:r>
    </w:p>
    <w:p w14:paraId="5B1C76DC" w14:textId="76B5EEB5" w:rsidR="006D469C" w:rsidRDefault="00BC4E29" w:rsidP="00C96D5E">
      <w:pPr>
        <w:pStyle w:val="ListParagraph"/>
        <w:tabs>
          <w:tab w:val="left" w:pos="709"/>
        </w:tabs>
        <w:spacing w:after="120"/>
        <w:contextualSpacing w:val="0"/>
        <w:jc w:val="both"/>
      </w:pPr>
      <w:r>
        <w:t>Any number of channels can be corrected by this script</w:t>
      </w:r>
      <w:r w:rsidR="006D469C">
        <w:t xml:space="preserve">. </w:t>
      </w:r>
      <w:r>
        <w:t>I</w:t>
      </w:r>
      <w:r w:rsidR="006D469C">
        <w:t xml:space="preserve">n this case, channel </w:t>
      </w:r>
      <w:r w:rsidR="006D469C" w:rsidRPr="00C9145C">
        <w:rPr>
          <w:rStyle w:val="StringChar"/>
        </w:rPr>
        <w:t>“0</w:t>
      </w:r>
      <w:r w:rsidR="00170684">
        <w:rPr>
          <w:rStyle w:val="StringChar"/>
        </w:rPr>
        <w:t>0</w:t>
      </w:r>
      <w:r w:rsidR="006D469C" w:rsidRPr="00C9145C">
        <w:rPr>
          <w:rStyle w:val="StringChar"/>
        </w:rPr>
        <w:t>”</w:t>
      </w:r>
      <w:r w:rsidR="006D469C">
        <w:t xml:space="preserve"> </w:t>
      </w:r>
      <w:r w:rsidR="00F22C62">
        <w:t xml:space="preserve">is YFP, </w:t>
      </w:r>
      <w:r w:rsidR="006D469C">
        <w:t xml:space="preserve">channel </w:t>
      </w:r>
      <w:r w:rsidR="006D469C" w:rsidRPr="00C9145C">
        <w:rPr>
          <w:rStyle w:val="StringChar"/>
        </w:rPr>
        <w:t>“0</w:t>
      </w:r>
      <w:r w:rsidR="00170684">
        <w:rPr>
          <w:rStyle w:val="StringChar"/>
        </w:rPr>
        <w:t>1</w:t>
      </w:r>
      <w:r w:rsidR="006D469C" w:rsidRPr="00C9145C">
        <w:rPr>
          <w:rStyle w:val="StringChar"/>
        </w:rPr>
        <w:t>”</w:t>
      </w:r>
      <w:r w:rsidR="006D469C">
        <w:t xml:space="preserve"> </w:t>
      </w:r>
      <w:r w:rsidR="00F22C62">
        <w:t>is GFP.</w:t>
      </w:r>
    </w:p>
    <w:p w14:paraId="3C9387A5" w14:textId="77777777" w:rsidR="00BA4BF4" w:rsidRPr="00C9145C" w:rsidRDefault="00BA4BF4" w:rsidP="00C96D5E">
      <w:pPr>
        <w:pStyle w:val="ListParagraph"/>
        <w:tabs>
          <w:tab w:val="left" w:pos="709"/>
        </w:tabs>
        <w:spacing w:after="120"/>
        <w:contextualSpacing w:val="0"/>
        <w:jc w:val="both"/>
        <w:rPr>
          <w:rFonts w:cs="Times New Roman"/>
        </w:rPr>
      </w:pPr>
    </w:p>
    <w:p w14:paraId="30688C61" w14:textId="2F8CEB96" w:rsidR="00F22C62" w:rsidRDefault="00F22C62" w:rsidP="00C96D5E">
      <w:pPr>
        <w:pStyle w:val="ListParagraph"/>
        <w:numPr>
          <w:ilvl w:val="0"/>
          <w:numId w:val="2"/>
        </w:numPr>
        <w:tabs>
          <w:tab w:val="left" w:pos="709"/>
          <w:tab w:val="left" w:pos="1276"/>
        </w:tabs>
        <w:spacing w:after="120"/>
        <w:contextualSpacing w:val="0"/>
        <w:jc w:val="both"/>
        <w:rPr>
          <w:rFonts w:cs="Times New Roman"/>
        </w:rPr>
      </w:pPr>
      <w:r>
        <w:rPr>
          <w:rFonts w:cs="Times New Roman"/>
        </w:rPr>
        <w:t>Key in the following values for the compensation matrix</w:t>
      </w:r>
      <w:r w:rsidR="002A412B">
        <w:rPr>
          <w:rFonts w:cs="Times New Roman"/>
        </w:rPr>
        <w:t xml:space="preserve">, then </w:t>
      </w:r>
      <w:r w:rsidR="005123E4">
        <w:rPr>
          <w:rFonts w:cs="Times New Roman"/>
        </w:rPr>
        <w:t xml:space="preserve">save and close </w:t>
      </w:r>
      <w:r w:rsidR="005123E4" w:rsidRPr="00C534F0">
        <w:rPr>
          <w:rStyle w:val="ProgramNameChar"/>
        </w:rPr>
        <w:t>Notepad</w:t>
      </w:r>
      <w:r>
        <w:rPr>
          <w:rFonts w:cs="Times New Roman"/>
        </w:rPr>
        <w:t xml:space="preserve">: </w:t>
      </w:r>
    </w:p>
    <w:p w14:paraId="602745C0" w14:textId="771493CB" w:rsidR="00D6746C" w:rsidRDefault="00D6746C" w:rsidP="0079498D">
      <w:pPr>
        <w:pStyle w:val="ListParagraph"/>
        <w:tabs>
          <w:tab w:val="left" w:pos="709"/>
        </w:tabs>
        <w:spacing w:before="120" w:after="120"/>
        <w:ind w:left="680"/>
        <w:contextualSpacing w:val="0"/>
        <w:jc w:val="both"/>
        <w:rPr>
          <w:rStyle w:val="StringChar"/>
        </w:rPr>
      </w:pPr>
      <w:r>
        <w:rPr>
          <w:rStyle w:val="VariableChar"/>
        </w:rPr>
        <w:t>cMatrix</w:t>
      </w:r>
      <w:r>
        <w:rPr>
          <w:rFonts w:cs="Times New Roman"/>
        </w:rPr>
        <w:t xml:space="preserve"> = </w:t>
      </w:r>
      <w:r w:rsidRPr="00AB23F0">
        <w:rPr>
          <w:rStyle w:val="ListBracketChar"/>
        </w:rPr>
        <w:t>[[</w:t>
      </w:r>
      <w:r w:rsidRPr="0044437A">
        <w:rPr>
          <w:rStyle w:val="FloatChar"/>
        </w:rPr>
        <w:t>1.0</w:t>
      </w:r>
      <w:r w:rsidRPr="00AB23F0">
        <w:rPr>
          <w:rStyle w:val="ListBracketChar"/>
        </w:rPr>
        <w:t>,</w:t>
      </w:r>
      <w:r w:rsidRPr="0044437A">
        <w:rPr>
          <w:rStyle w:val="FloatChar"/>
        </w:rPr>
        <w:t xml:space="preserve"> 0.</w:t>
      </w:r>
      <w:r w:rsidR="007B6920">
        <w:rPr>
          <w:rStyle w:val="FloatChar"/>
        </w:rPr>
        <w:t>3519</w:t>
      </w:r>
      <w:r w:rsidR="003B37BE" w:rsidRPr="00AB23F0">
        <w:rPr>
          <w:rStyle w:val="ListBracketChar"/>
        </w:rPr>
        <w:t>], [</w:t>
      </w:r>
      <w:r w:rsidR="003B37BE">
        <w:rPr>
          <w:rStyle w:val="FloatChar"/>
        </w:rPr>
        <w:t>0.2</w:t>
      </w:r>
      <w:r w:rsidR="007B6920">
        <w:rPr>
          <w:rStyle w:val="FloatChar"/>
        </w:rPr>
        <w:t>276</w:t>
      </w:r>
      <w:r w:rsidRPr="00AB23F0">
        <w:rPr>
          <w:rStyle w:val="ListBracketChar"/>
        </w:rPr>
        <w:t>,</w:t>
      </w:r>
      <w:r w:rsidRPr="0044437A">
        <w:rPr>
          <w:rStyle w:val="FloatChar"/>
        </w:rPr>
        <w:t xml:space="preserve"> 1.0</w:t>
      </w:r>
      <w:r w:rsidRPr="00AB23F0">
        <w:rPr>
          <w:rStyle w:val="ListBracketChar"/>
        </w:rPr>
        <w:t>]]</w:t>
      </w:r>
    </w:p>
    <w:p w14:paraId="5DABB4DC" w14:textId="77777777" w:rsidR="00D6746C" w:rsidRPr="003830A4" w:rsidRDefault="00D6746C" w:rsidP="00C96D5E">
      <w:pPr>
        <w:pStyle w:val="CriticalStep"/>
        <w:ind w:left="680"/>
      </w:pPr>
      <w:r>
        <w:t>□Explanatory note</w:t>
      </w:r>
    </w:p>
    <w:p w14:paraId="1F463B28" w14:textId="27CF499C" w:rsidR="00D6746C" w:rsidRDefault="00D6746C" w:rsidP="00C96D5E">
      <w:pPr>
        <w:pStyle w:val="ListParagraph"/>
        <w:tabs>
          <w:tab w:val="left" w:pos="709"/>
        </w:tabs>
        <w:spacing w:after="120"/>
        <w:ind w:left="680"/>
        <w:contextualSpacing w:val="0"/>
        <w:jc w:val="both"/>
      </w:pPr>
      <w:r>
        <w:t xml:space="preserve">The matrix should be typed in the </w:t>
      </w:r>
      <w:r w:rsidRPr="0044437A">
        <w:rPr>
          <w:rStyle w:val="ProgramNameChar"/>
        </w:rPr>
        <w:t>Flow</w:t>
      </w:r>
      <w:r w:rsidR="006D791B" w:rsidRPr="0044437A">
        <w:rPr>
          <w:rStyle w:val="ProgramNameChar"/>
        </w:rPr>
        <w:t>Jo</w:t>
      </w:r>
      <w:r w:rsidR="006D791B">
        <w:t xml:space="preserve"> format where the</w:t>
      </w:r>
      <w:r w:rsidRPr="00D6746C">
        <w:t xml:space="preserve"> </w:t>
      </w:r>
      <w:r w:rsidRPr="00064F26">
        <w:rPr>
          <w:b/>
        </w:rPr>
        <w:t>row</w:t>
      </w:r>
      <w:r w:rsidRPr="00D6746C">
        <w:t xml:space="preserve"> headers are </w:t>
      </w:r>
      <w:r w:rsidRPr="00064F26">
        <w:rPr>
          <w:b/>
        </w:rPr>
        <w:t>Dyes</w:t>
      </w:r>
      <w:r w:rsidRPr="00D6746C">
        <w:t xml:space="preserve">, </w:t>
      </w:r>
      <w:r w:rsidRPr="00064F26">
        <w:rPr>
          <w:b/>
        </w:rPr>
        <w:t>column</w:t>
      </w:r>
      <w:r w:rsidRPr="00D6746C">
        <w:t xml:space="preserve"> headers are </w:t>
      </w:r>
      <w:r w:rsidRPr="00064F26">
        <w:rPr>
          <w:b/>
        </w:rPr>
        <w:t>Detectors</w:t>
      </w:r>
      <w:r>
        <w:t>.</w:t>
      </w:r>
      <w:r w:rsidR="00BA2DBC">
        <w:t xml:space="preserve"> For this script, use ratios instead of percentages (e.g. use </w:t>
      </w:r>
      <w:r w:rsidR="00BA2DBC" w:rsidRPr="00BA2DBC">
        <w:rPr>
          <w:rStyle w:val="FloatChar"/>
        </w:rPr>
        <w:t>1.0</w:t>
      </w:r>
      <w:r w:rsidR="00BA2DBC">
        <w:t xml:space="preserve"> instead of </w:t>
      </w:r>
      <w:r w:rsidR="00BA2DBC" w:rsidRPr="00BA2DBC">
        <w:rPr>
          <w:rStyle w:val="FloatChar"/>
        </w:rPr>
        <w:t>100%</w:t>
      </w:r>
      <w:r w:rsidR="00BA2DBC">
        <w:t>).</w:t>
      </w:r>
    </w:p>
    <w:p w14:paraId="75A70EB3" w14:textId="77777777" w:rsidR="00BA4BF4" w:rsidRDefault="00BA4BF4" w:rsidP="00C96D5E">
      <w:pPr>
        <w:pStyle w:val="ListParagraph"/>
        <w:tabs>
          <w:tab w:val="left" w:pos="709"/>
        </w:tabs>
        <w:spacing w:after="120"/>
        <w:ind w:left="680"/>
        <w:contextualSpacing w:val="0"/>
        <w:jc w:val="both"/>
      </w:pPr>
    </w:p>
    <w:p w14:paraId="32AE5C3C" w14:textId="2A1BF6E6" w:rsidR="00D6746C" w:rsidRPr="0020360F" w:rsidRDefault="00D6746C" w:rsidP="00C96D5E">
      <w:pPr>
        <w:pStyle w:val="ListParagraph"/>
        <w:numPr>
          <w:ilvl w:val="0"/>
          <w:numId w:val="2"/>
        </w:numPr>
        <w:tabs>
          <w:tab w:val="left" w:pos="709"/>
        </w:tabs>
        <w:spacing w:after="120"/>
        <w:contextualSpacing w:val="0"/>
      </w:pPr>
      <w:r w:rsidRPr="00D6746C">
        <w:rPr>
          <w:rFonts w:cs="Times New Roman"/>
        </w:rPr>
        <w:t>Run the script</w:t>
      </w:r>
      <w:r w:rsidR="005123E4">
        <w:rPr>
          <w:rFonts w:cs="Times New Roman"/>
        </w:rPr>
        <w:t xml:space="preserve">, and point to </w:t>
      </w:r>
      <w:r w:rsidR="00AB1756" w:rsidRPr="00D6746C">
        <w:rPr>
          <w:rFonts w:cs="Times New Roman"/>
        </w:rPr>
        <w:t xml:space="preserve">the original uncorrected channels </w:t>
      </w:r>
      <w:r w:rsidR="00AB1756">
        <w:rPr>
          <w:rFonts w:cs="Times New Roman"/>
        </w:rPr>
        <w:t xml:space="preserve">in </w:t>
      </w:r>
      <w:r w:rsidR="005123E4" w:rsidRPr="00FF7A15">
        <w:rPr>
          <w:rStyle w:val="PathFilenamesChar"/>
        </w:rPr>
        <w:t>C:\Users\Lenovo\Desktop\Data</w:t>
      </w:r>
      <w:r w:rsidR="005123E4" w:rsidRPr="0044437A">
        <w:rPr>
          <w:rStyle w:val="PathFilenamesChar"/>
        </w:rPr>
        <w:t>\</w:t>
      </w:r>
      <w:r w:rsidR="005123E4" w:rsidRPr="00AC06A4">
        <w:rPr>
          <w:rStyle w:val="PathFilenamesChar"/>
        </w:rPr>
        <w:t>Compensation</w:t>
      </w:r>
      <w:r w:rsidR="005123E4">
        <w:rPr>
          <w:rStyle w:val="PathFilenamesChar"/>
        </w:rPr>
        <w:t>\CompensationTIFF\</w:t>
      </w:r>
      <w:r w:rsidRPr="00D6746C">
        <w:rPr>
          <w:rFonts w:cs="Times New Roman"/>
        </w:rPr>
        <w:t xml:space="preserve"> to generate the corrected channels</w:t>
      </w:r>
      <w:r w:rsidR="00AB1756">
        <w:rPr>
          <w:rFonts w:cs="Times New Roman"/>
        </w:rPr>
        <w:t xml:space="preserve"> </w:t>
      </w:r>
      <w:r w:rsidRPr="00D6746C">
        <w:rPr>
          <w:rFonts w:cs="Times New Roman"/>
        </w:rPr>
        <w:t xml:space="preserve">in the </w:t>
      </w:r>
      <w:r w:rsidR="00AD76B0">
        <w:rPr>
          <w:rFonts w:cs="Times New Roman"/>
        </w:rPr>
        <w:t>sub</w:t>
      </w:r>
      <w:r w:rsidRPr="00D6746C">
        <w:rPr>
          <w:rFonts w:cs="Times New Roman"/>
        </w:rPr>
        <w:t xml:space="preserve">folder </w:t>
      </w:r>
      <w:r w:rsidRPr="00346C9E">
        <w:rPr>
          <w:rStyle w:val="PathFilenamesChar"/>
        </w:rPr>
        <w:t>S01_Unmixed</w:t>
      </w:r>
      <w:r w:rsidRPr="00D6746C">
        <w:rPr>
          <w:rFonts w:cs="Times New Roman"/>
        </w:rPr>
        <w:t>.</w:t>
      </w:r>
    </w:p>
    <w:p w14:paraId="37AA9CC8" w14:textId="36105D86" w:rsidR="0009538B" w:rsidRPr="00825B67" w:rsidRDefault="004E21D1" w:rsidP="00C51239">
      <w:pPr>
        <w:pStyle w:val="ListParagraph"/>
        <w:numPr>
          <w:ilvl w:val="0"/>
          <w:numId w:val="2"/>
        </w:numPr>
        <w:spacing w:before="120" w:after="120"/>
        <w:contextualSpacing w:val="0"/>
        <w:rPr>
          <w:rFonts w:cs="Times New Roman"/>
        </w:rPr>
      </w:pPr>
      <w:r>
        <w:t xml:space="preserve">Open </w:t>
      </w:r>
      <w:r w:rsidRPr="00C534F0">
        <w:rPr>
          <w:rStyle w:val="PathFilenamesChar"/>
        </w:rPr>
        <w:t>C:\Users\Lenovo\Desktop\Data\Compensation\</w:t>
      </w:r>
      <w:r w:rsidR="005364F6" w:rsidRPr="0044437A">
        <w:rPr>
          <w:rStyle w:val="CommentChar"/>
        </w:rPr>
        <w:t>Compensation.ims</w:t>
      </w:r>
      <w:r w:rsidR="005364F6">
        <w:t xml:space="preserve"> </w:t>
      </w:r>
      <w:r>
        <w:t xml:space="preserve">with </w:t>
      </w:r>
      <w:r w:rsidRPr="00C534F0">
        <w:rPr>
          <w:rStyle w:val="ProgramNameChar"/>
        </w:rPr>
        <w:t>Imaris</w:t>
      </w:r>
      <w:r>
        <w:t xml:space="preserve">, </w:t>
      </w:r>
      <w:r w:rsidR="005364F6">
        <w:t xml:space="preserve">which </w:t>
      </w:r>
      <w:r>
        <w:t xml:space="preserve">already </w:t>
      </w:r>
      <w:r w:rsidR="005364F6">
        <w:t>has the surfaces of the cell</w:t>
      </w:r>
      <w:r>
        <w:t>s</w:t>
      </w:r>
      <w:r w:rsidR="005364F6">
        <w:t xml:space="preserve">. </w:t>
      </w:r>
      <w:r w:rsidR="00880C6A">
        <w:t xml:space="preserve">Ensure that </w:t>
      </w:r>
      <w:r w:rsidR="00880C6A" w:rsidRPr="00880C6A">
        <w:rPr>
          <w:rStyle w:val="CommentChar"/>
        </w:rPr>
        <w:t>Surfaces 1</w:t>
      </w:r>
      <w:r w:rsidR="00880C6A">
        <w:t xml:space="preserve"> is </w:t>
      </w:r>
      <w:r w:rsidR="00880C6A" w:rsidRPr="006F1AED">
        <w:t>unchecked</w:t>
      </w:r>
      <w:r w:rsidR="00880C6A">
        <w:t xml:space="preserve">. </w:t>
      </w:r>
      <w:r w:rsidR="00C70773">
        <w:t>To l</w:t>
      </w:r>
      <w:r w:rsidR="0009538B">
        <w:t>oad in the corrected channels</w:t>
      </w:r>
      <w:r w:rsidR="004417C5">
        <w:t xml:space="preserve"> </w:t>
      </w:r>
      <w:r w:rsidR="0009538B">
        <w:t>into the</w:t>
      </w:r>
      <w:r w:rsidR="005364F6">
        <w:t xml:space="preserve"> file</w:t>
      </w:r>
      <w:r w:rsidR="00C70773">
        <w:t xml:space="preserve">, go to </w:t>
      </w:r>
      <w:r w:rsidR="00C70773" w:rsidRPr="00C70773">
        <w:rPr>
          <w:rStyle w:val="ButtonsChar"/>
        </w:rPr>
        <w:t>Edit</w:t>
      </w:r>
      <w:r w:rsidR="00C70773">
        <w:t xml:space="preserve">, and select </w:t>
      </w:r>
      <w:r w:rsidR="00C70773" w:rsidRPr="006F1AED">
        <w:rPr>
          <w:rStyle w:val="ButtonsChar"/>
        </w:rPr>
        <w:t>Add Channels…</w:t>
      </w:r>
      <w:r w:rsidR="00264FEB">
        <w:t xml:space="preserve">. </w:t>
      </w:r>
      <w:r w:rsidR="00C70773">
        <w:t xml:space="preserve">Point to </w:t>
      </w:r>
      <w:r w:rsidR="00C70773" w:rsidRPr="00FF7A15">
        <w:rPr>
          <w:rStyle w:val="PathFilenamesChar"/>
        </w:rPr>
        <w:t>C:\Users\Lenovo\Desktop\Data</w:t>
      </w:r>
      <w:r w:rsidR="00C70773" w:rsidRPr="0044437A">
        <w:rPr>
          <w:rStyle w:val="PathFilenamesChar"/>
        </w:rPr>
        <w:t>\</w:t>
      </w:r>
      <w:r w:rsidR="00C70773" w:rsidRPr="00AC06A4">
        <w:rPr>
          <w:rStyle w:val="PathFilenamesChar"/>
        </w:rPr>
        <w:t>Compensation</w:t>
      </w:r>
      <w:r w:rsidR="00C70773">
        <w:rPr>
          <w:rStyle w:val="PathFilenamesChar"/>
        </w:rPr>
        <w:t>\CompensationTIFF</w:t>
      </w:r>
      <w:r w:rsidR="008F34BB">
        <w:rPr>
          <w:rStyle w:val="PathFilenamesChar"/>
        </w:rPr>
        <w:t>\</w:t>
      </w:r>
      <w:r w:rsidR="00C70773">
        <w:rPr>
          <w:rStyle w:val="PathFilenamesChar"/>
        </w:rPr>
        <w:t>S01_Unmixed</w:t>
      </w:r>
      <w:r w:rsidR="008F34BB">
        <w:rPr>
          <w:rStyle w:val="PathFilenamesChar"/>
        </w:rPr>
        <w:t>\</w:t>
      </w:r>
      <w:r w:rsidR="00304C5F" w:rsidRPr="00304C5F">
        <w:t xml:space="preserve"> and </w:t>
      </w:r>
      <w:r w:rsidR="00304C5F">
        <w:t xml:space="preserve">click </w:t>
      </w:r>
      <w:r w:rsidR="00304C5F" w:rsidRPr="00304C5F">
        <w:rPr>
          <w:rStyle w:val="ButtonsChar"/>
        </w:rPr>
        <w:t>Open</w:t>
      </w:r>
      <w:r w:rsidR="00C70773" w:rsidRPr="00C70773">
        <w:rPr>
          <w:rStyle w:val="PathFilenamesChar"/>
          <w:i w:val="0"/>
          <w:color w:val="auto"/>
        </w:rPr>
        <w:t>.</w:t>
      </w:r>
      <w:r w:rsidR="00C70773">
        <w:t xml:space="preserve"> </w:t>
      </w:r>
      <w:r w:rsidR="005364F6">
        <w:t>Both the uncompensated and compensated channels will now be present.</w:t>
      </w:r>
      <w:r w:rsidR="00825B67">
        <w:t xml:space="preserve"> </w:t>
      </w:r>
      <w:r w:rsidR="00C70773">
        <w:t xml:space="preserve">If the </w:t>
      </w:r>
      <w:r w:rsidR="00C70773" w:rsidRPr="00C70773">
        <w:rPr>
          <w:rStyle w:val="CommentChar"/>
        </w:rPr>
        <w:t>Display Adjustment</w:t>
      </w:r>
      <w:r w:rsidR="00C70773">
        <w:t xml:space="preserve"> tab is not open, click </w:t>
      </w:r>
      <w:r w:rsidR="00C70773" w:rsidRPr="00C70773">
        <w:rPr>
          <w:rStyle w:val="ButtonsChar"/>
        </w:rPr>
        <w:t>Ctrl + D</w:t>
      </w:r>
      <w:r w:rsidR="00C70773">
        <w:t xml:space="preserve">. If the </w:t>
      </w:r>
      <w:r w:rsidR="00C70773" w:rsidRPr="00D043C9">
        <w:rPr>
          <w:rStyle w:val="CommentChar"/>
        </w:rPr>
        <w:t>Display Adjustment</w:t>
      </w:r>
      <w:r w:rsidR="00C70773">
        <w:t xml:space="preserve"> tab is open, </w:t>
      </w:r>
      <w:r w:rsidR="00825B67">
        <w:t>use the following settings</w:t>
      </w:r>
      <w:r w:rsidR="00C70773">
        <w:t xml:space="preserve"> to visualise the </w:t>
      </w:r>
      <w:r w:rsidR="00684309">
        <w:t xml:space="preserve">uncompensated and </w:t>
      </w:r>
      <w:r w:rsidR="00C70773">
        <w:t>compensated channels</w:t>
      </w:r>
      <w:r w:rsidR="00363AC9">
        <w:t xml:space="preserve"> using the following colours</w:t>
      </w:r>
      <w:r w:rsidR="00825B67">
        <w:t>:</w:t>
      </w:r>
    </w:p>
    <w:p w14:paraId="452B66D3" w14:textId="77777777" w:rsidR="00363AC9" w:rsidRPr="00363AC9" w:rsidRDefault="00363AC9" w:rsidP="00363AC9">
      <w:pPr>
        <w:ind w:left="720"/>
        <w:jc w:val="both"/>
      </w:pPr>
      <w:r w:rsidRPr="00363AC9">
        <w:rPr>
          <w:rStyle w:val="CommentChar"/>
        </w:rPr>
        <w:t>Channel 1</w:t>
      </w:r>
      <w:r w:rsidRPr="00363AC9">
        <w:t xml:space="preserve"> (uncompensated YFP)</w:t>
      </w:r>
      <w:r w:rsidRPr="00363AC9">
        <w:tab/>
      </w:r>
      <w:r w:rsidRPr="00363AC9">
        <w:rPr>
          <w:rStyle w:val="VariableChar"/>
        </w:rPr>
        <w:t>Min</w:t>
      </w:r>
      <w:r w:rsidRPr="00363AC9">
        <w:t xml:space="preserve">: </w:t>
      </w:r>
      <w:r w:rsidRPr="00363AC9">
        <w:rPr>
          <w:rStyle w:val="IntegerChar"/>
        </w:rPr>
        <w:t>250</w:t>
      </w:r>
      <w:r w:rsidRPr="00363AC9">
        <w:tab/>
      </w:r>
      <w:r w:rsidRPr="00363AC9">
        <w:rPr>
          <w:rStyle w:val="VariableChar"/>
        </w:rPr>
        <w:t>Max</w:t>
      </w:r>
      <w:r w:rsidRPr="00363AC9">
        <w:t xml:space="preserve">: </w:t>
      </w:r>
      <w:r w:rsidRPr="00363AC9">
        <w:rPr>
          <w:rStyle w:val="IntegerChar"/>
        </w:rPr>
        <w:t>950  - red</w:t>
      </w:r>
    </w:p>
    <w:p w14:paraId="2D147B8E" w14:textId="77777777" w:rsidR="00363AC9" w:rsidRPr="00363AC9" w:rsidRDefault="00363AC9" w:rsidP="00363AC9">
      <w:pPr>
        <w:ind w:left="720"/>
        <w:jc w:val="both"/>
      </w:pPr>
      <w:r w:rsidRPr="00363AC9">
        <w:rPr>
          <w:rStyle w:val="CommentChar"/>
        </w:rPr>
        <w:t>Channel 2</w:t>
      </w:r>
      <w:r w:rsidRPr="00363AC9">
        <w:rPr>
          <w:rStyle w:val="ButtonsChar"/>
        </w:rPr>
        <w:t xml:space="preserve"> </w:t>
      </w:r>
      <w:r w:rsidRPr="00363AC9">
        <w:t>(uncompensated GFP)</w:t>
      </w:r>
      <w:r w:rsidRPr="00363AC9">
        <w:tab/>
      </w:r>
      <w:r w:rsidRPr="00363AC9">
        <w:rPr>
          <w:rStyle w:val="VariableChar"/>
        </w:rPr>
        <w:t>Min</w:t>
      </w:r>
      <w:r w:rsidRPr="00363AC9">
        <w:t xml:space="preserve">: </w:t>
      </w:r>
      <w:r w:rsidRPr="00363AC9">
        <w:rPr>
          <w:rStyle w:val="IntegerChar"/>
        </w:rPr>
        <w:t>250</w:t>
      </w:r>
      <w:r w:rsidRPr="00363AC9">
        <w:tab/>
      </w:r>
      <w:r w:rsidRPr="00363AC9">
        <w:rPr>
          <w:rStyle w:val="VariableChar"/>
        </w:rPr>
        <w:t>Max</w:t>
      </w:r>
      <w:r w:rsidRPr="00363AC9">
        <w:t xml:space="preserve">: </w:t>
      </w:r>
      <w:r w:rsidRPr="00363AC9">
        <w:rPr>
          <w:rStyle w:val="IntegerChar"/>
        </w:rPr>
        <w:t>1250 - green</w:t>
      </w:r>
    </w:p>
    <w:p w14:paraId="05D4B455" w14:textId="77777777" w:rsidR="00363AC9" w:rsidRPr="00363AC9" w:rsidRDefault="00363AC9" w:rsidP="00363AC9">
      <w:pPr>
        <w:ind w:left="720"/>
        <w:jc w:val="both"/>
      </w:pPr>
      <w:r w:rsidRPr="00363AC9">
        <w:rPr>
          <w:rStyle w:val="CommentChar"/>
        </w:rPr>
        <w:t>Channel 3</w:t>
      </w:r>
      <w:r w:rsidRPr="00363AC9">
        <w:t xml:space="preserve"> (compensated YFP)</w:t>
      </w:r>
      <w:r w:rsidRPr="00363AC9">
        <w:tab/>
      </w:r>
      <w:r w:rsidRPr="00363AC9">
        <w:rPr>
          <w:rStyle w:val="VariableChar"/>
        </w:rPr>
        <w:t>Min</w:t>
      </w:r>
      <w:r w:rsidRPr="00363AC9">
        <w:t xml:space="preserve">: </w:t>
      </w:r>
      <w:r w:rsidRPr="00363AC9">
        <w:rPr>
          <w:rStyle w:val="IntegerChar"/>
        </w:rPr>
        <w:t>210</w:t>
      </w:r>
      <w:r w:rsidRPr="00363AC9">
        <w:tab/>
      </w:r>
      <w:r w:rsidRPr="00363AC9">
        <w:rPr>
          <w:rStyle w:val="VariableChar"/>
        </w:rPr>
        <w:t>Max</w:t>
      </w:r>
      <w:r w:rsidRPr="00363AC9">
        <w:t xml:space="preserve">: </w:t>
      </w:r>
      <w:r w:rsidRPr="00363AC9">
        <w:rPr>
          <w:rStyle w:val="IntegerChar"/>
        </w:rPr>
        <w:t>910 -yellow</w:t>
      </w:r>
    </w:p>
    <w:p w14:paraId="4C16C7C4" w14:textId="77777777" w:rsidR="00363AC9" w:rsidRDefault="00363AC9" w:rsidP="00363AC9">
      <w:pPr>
        <w:ind w:left="720"/>
        <w:jc w:val="both"/>
      </w:pPr>
      <w:r w:rsidRPr="00363AC9">
        <w:rPr>
          <w:rStyle w:val="CommentChar"/>
        </w:rPr>
        <w:t>Channel 4</w:t>
      </w:r>
      <w:r w:rsidRPr="00363AC9">
        <w:rPr>
          <w:rStyle w:val="ButtonsChar"/>
        </w:rPr>
        <w:t xml:space="preserve"> </w:t>
      </w:r>
      <w:r w:rsidRPr="00363AC9">
        <w:t>(compensated GFP)</w:t>
      </w:r>
      <w:r w:rsidRPr="00363AC9">
        <w:tab/>
      </w:r>
      <w:r w:rsidRPr="00363AC9">
        <w:rPr>
          <w:rStyle w:val="VariableChar"/>
        </w:rPr>
        <w:t>Min</w:t>
      </w:r>
      <w:r w:rsidRPr="00363AC9">
        <w:t xml:space="preserve">: </w:t>
      </w:r>
      <w:r w:rsidRPr="00363AC9">
        <w:rPr>
          <w:rStyle w:val="IntegerChar"/>
        </w:rPr>
        <w:t>610</w:t>
      </w:r>
      <w:r w:rsidRPr="00363AC9">
        <w:tab/>
      </w:r>
      <w:r w:rsidRPr="00363AC9">
        <w:rPr>
          <w:rStyle w:val="VariableChar"/>
        </w:rPr>
        <w:t>Max</w:t>
      </w:r>
      <w:r w:rsidRPr="00363AC9">
        <w:t xml:space="preserve">: </w:t>
      </w:r>
      <w:r w:rsidRPr="00363AC9">
        <w:rPr>
          <w:rStyle w:val="IntegerChar"/>
        </w:rPr>
        <w:t>1610 -blue</w:t>
      </w:r>
    </w:p>
    <w:p w14:paraId="375EA6A2" w14:textId="77777777" w:rsidR="00363AC9" w:rsidRDefault="00363AC9" w:rsidP="00C81A7D">
      <w:pPr>
        <w:pStyle w:val="ListParagraph"/>
        <w:ind w:left="677"/>
        <w:contextualSpacing w:val="0"/>
        <w:jc w:val="both"/>
        <w:rPr>
          <w:rStyle w:val="CommentChar"/>
        </w:rPr>
      </w:pPr>
    </w:p>
    <w:p w14:paraId="2CE0B652" w14:textId="0436A53D" w:rsidR="00363AC9" w:rsidRDefault="00A00A95" w:rsidP="00C81A7D">
      <w:pPr>
        <w:pStyle w:val="ListParagraph"/>
        <w:spacing w:before="120" w:after="120"/>
        <w:ind w:left="677"/>
        <w:contextualSpacing w:val="0"/>
        <w:jc w:val="both"/>
        <w:rPr>
          <w:rFonts w:cs="Times New Roman"/>
        </w:rPr>
      </w:pPr>
      <w:r>
        <w:rPr>
          <w:rFonts w:cs="Times New Roman"/>
        </w:rPr>
        <w:t xml:space="preserve">Click </w:t>
      </w:r>
      <w:r w:rsidRPr="00A00A95">
        <w:rPr>
          <w:rStyle w:val="CommentChar"/>
        </w:rPr>
        <w:t xml:space="preserve">Channel </w:t>
      </w:r>
      <w:r w:rsidR="00363AC9">
        <w:rPr>
          <w:rStyle w:val="CommentChar"/>
        </w:rPr>
        <w:t>3</w:t>
      </w:r>
      <w:r>
        <w:rPr>
          <w:rFonts w:cs="Times New Roman"/>
        </w:rPr>
        <w:t xml:space="preserve"> in the </w:t>
      </w:r>
      <w:r w:rsidRPr="00A00A95">
        <w:rPr>
          <w:rStyle w:val="CommentChar"/>
        </w:rPr>
        <w:t>Display Adjustment</w:t>
      </w:r>
      <w:r>
        <w:rPr>
          <w:rFonts w:cs="Times New Roman"/>
        </w:rPr>
        <w:t xml:space="preserve"> tab and under the </w:t>
      </w:r>
      <w:r w:rsidRPr="00A00A95">
        <w:rPr>
          <w:rStyle w:val="CommentChar"/>
        </w:rPr>
        <w:t>Base Color</w:t>
      </w:r>
      <w:r>
        <w:rPr>
          <w:rFonts w:cs="Times New Roman"/>
        </w:rPr>
        <w:t xml:space="preserve"> tab, change the settings </w:t>
      </w:r>
      <w:r w:rsidR="00BC3377">
        <w:rPr>
          <w:rFonts w:cs="Times New Roman"/>
        </w:rPr>
        <w:t xml:space="preserve">for </w:t>
      </w:r>
      <w:r w:rsidR="00BC3377" w:rsidRPr="00BC3377">
        <w:rPr>
          <w:rStyle w:val="CommentChar"/>
        </w:rPr>
        <w:t>Channel 3</w:t>
      </w:r>
      <w:r w:rsidR="00BC3377">
        <w:rPr>
          <w:rFonts w:cs="Times New Roman"/>
        </w:rPr>
        <w:t xml:space="preserve"> and </w:t>
      </w:r>
      <w:r w:rsidR="00BC3377" w:rsidRPr="00BC3377">
        <w:rPr>
          <w:rStyle w:val="CommentChar"/>
        </w:rPr>
        <w:t>Channel 4</w:t>
      </w:r>
      <w:r w:rsidR="00BC3377">
        <w:rPr>
          <w:rFonts w:cs="Times New Roman"/>
        </w:rPr>
        <w:t xml:space="preserve"> </w:t>
      </w:r>
      <w:r>
        <w:rPr>
          <w:rFonts w:cs="Times New Roman"/>
        </w:rPr>
        <w:t xml:space="preserve">to: </w:t>
      </w:r>
    </w:p>
    <w:p w14:paraId="2D108F7E" w14:textId="32A3760D" w:rsidR="00363AC9" w:rsidRDefault="00363AC9" w:rsidP="00022B4D">
      <w:pPr>
        <w:pStyle w:val="ListParagraph"/>
        <w:ind w:left="677"/>
        <w:contextualSpacing w:val="0"/>
        <w:jc w:val="both"/>
      </w:pPr>
      <w:r w:rsidRPr="00BC3377">
        <w:rPr>
          <w:rStyle w:val="CommentChar"/>
        </w:rPr>
        <w:t>Channel 3</w:t>
      </w:r>
      <w:r>
        <w:rPr>
          <w:rFonts w:cs="Times New Roman"/>
        </w:rPr>
        <w:tab/>
      </w:r>
      <w:r w:rsidRPr="00735D80">
        <w:rPr>
          <w:rStyle w:val="VariableChar"/>
        </w:rPr>
        <w:t>R</w:t>
      </w:r>
      <w:r>
        <w:rPr>
          <w:rStyle w:val="VariableChar"/>
        </w:rPr>
        <w:t>ed</w:t>
      </w:r>
      <w:r w:rsidRPr="00735D80">
        <w:rPr>
          <w:rStyle w:val="VariableChar"/>
        </w:rPr>
        <w:t>:</w:t>
      </w:r>
      <w:r w:rsidRPr="00A00A95">
        <w:rPr>
          <w:rFonts w:cs="Times New Roman"/>
        </w:rPr>
        <w:t xml:space="preserve"> </w:t>
      </w:r>
      <w:r w:rsidRPr="00363AC9">
        <w:rPr>
          <w:rFonts w:cs="Times New Roman"/>
          <w:color w:val="FF0000"/>
        </w:rPr>
        <w:t>1</w:t>
      </w:r>
      <w:r w:rsidRPr="00363AC9">
        <w:rPr>
          <w:rStyle w:val="FloatChar"/>
        </w:rPr>
        <w:t>.</w:t>
      </w:r>
      <w:r w:rsidRPr="005839A8">
        <w:rPr>
          <w:rStyle w:val="FloatChar"/>
        </w:rPr>
        <w:t>000</w:t>
      </w:r>
      <w:r w:rsidRPr="00A00A95">
        <w:rPr>
          <w:rFonts w:cs="Times New Roman"/>
        </w:rPr>
        <w:tab/>
      </w:r>
      <w:r w:rsidRPr="00735D80">
        <w:rPr>
          <w:rStyle w:val="VariableChar"/>
        </w:rPr>
        <w:t>G</w:t>
      </w:r>
      <w:r>
        <w:rPr>
          <w:rStyle w:val="VariableChar"/>
        </w:rPr>
        <w:t>reen</w:t>
      </w:r>
      <w:r w:rsidRPr="00735D80">
        <w:rPr>
          <w:rStyle w:val="VariableChar"/>
        </w:rPr>
        <w:t>:</w:t>
      </w:r>
      <w:r w:rsidRPr="00A00A95">
        <w:rPr>
          <w:rFonts w:cs="Times New Roman"/>
        </w:rPr>
        <w:t xml:space="preserve"> </w:t>
      </w:r>
      <w:r>
        <w:rPr>
          <w:rStyle w:val="FloatChar"/>
        </w:rPr>
        <w:t>1</w:t>
      </w:r>
      <w:r w:rsidRPr="005839A8">
        <w:rPr>
          <w:rStyle w:val="FloatChar"/>
        </w:rPr>
        <w:t>.000</w:t>
      </w:r>
      <w:r w:rsidRPr="00A00A95">
        <w:rPr>
          <w:rFonts w:cs="Times New Roman"/>
        </w:rPr>
        <w:tab/>
      </w:r>
      <w:r w:rsidRPr="00735D80">
        <w:rPr>
          <w:rStyle w:val="VariableChar"/>
        </w:rPr>
        <w:t>B</w:t>
      </w:r>
      <w:r>
        <w:rPr>
          <w:rStyle w:val="VariableChar"/>
        </w:rPr>
        <w:t>lue</w:t>
      </w:r>
      <w:r w:rsidRPr="00735D80">
        <w:rPr>
          <w:rStyle w:val="VariableChar"/>
        </w:rPr>
        <w:t>:</w:t>
      </w:r>
      <w:r w:rsidRPr="00A00A95">
        <w:rPr>
          <w:rFonts w:cs="Times New Roman"/>
        </w:rPr>
        <w:t xml:space="preserve"> </w:t>
      </w:r>
      <w:r>
        <w:rPr>
          <w:rStyle w:val="FloatChar"/>
        </w:rPr>
        <w:t>0</w:t>
      </w:r>
      <w:r w:rsidRPr="005839A8">
        <w:rPr>
          <w:rStyle w:val="FloatChar"/>
        </w:rPr>
        <w:t>.000</w:t>
      </w:r>
      <w:r>
        <w:rPr>
          <w:rStyle w:val="FloatChar"/>
        </w:rPr>
        <w:t xml:space="preserve"> </w:t>
      </w:r>
      <w:r w:rsidR="00022B4D">
        <w:t>(yellow)</w:t>
      </w:r>
    </w:p>
    <w:p w14:paraId="1A96370D" w14:textId="3B1F540C" w:rsidR="00363AC9" w:rsidRDefault="00363AC9" w:rsidP="00022B4D">
      <w:pPr>
        <w:pStyle w:val="ListParagraph"/>
        <w:ind w:left="677"/>
        <w:contextualSpacing w:val="0"/>
        <w:jc w:val="both"/>
        <w:rPr>
          <w:rFonts w:cs="Times New Roman"/>
        </w:rPr>
      </w:pPr>
      <w:r w:rsidRPr="00BC3377">
        <w:rPr>
          <w:rStyle w:val="CommentChar"/>
        </w:rPr>
        <w:t>Channel 4</w:t>
      </w:r>
      <w:r>
        <w:rPr>
          <w:rFonts w:cs="Times New Roman"/>
        </w:rPr>
        <w:tab/>
      </w:r>
      <w:r w:rsidR="00022B4D" w:rsidRPr="00735D80">
        <w:rPr>
          <w:rStyle w:val="VariableChar"/>
        </w:rPr>
        <w:t>R</w:t>
      </w:r>
      <w:r w:rsidR="00022B4D">
        <w:rPr>
          <w:rStyle w:val="VariableChar"/>
        </w:rPr>
        <w:t>ed</w:t>
      </w:r>
      <w:r w:rsidR="00022B4D" w:rsidRPr="00735D80">
        <w:rPr>
          <w:rStyle w:val="VariableChar"/>
        </w:rPr>
        <w:t>:</w:t>
      </w:r>
      <w:r w:rsidR="00022B4D" w:rsidRPr="00A00A95">
        <w:rPr>
          <w:rFonts w:cs="Times New Roman"/>
        </w:rPr>
        <w:t xml:space="preserve"> </w:t>
      </w:r>
      <w:r w:rsidR="00022B4D">
        <w:rPr>
          <w:rFonts w:cs="Times New Roman"/>
          <w:color w:val="FF0000"/>
        </w:rPr>
        <w:t>0</w:t>
      </w:r>
      <w:r w:rsidR="00022B4D" w:rsidRPr="00363AC9">
        <w:rPr>
          <w:rStyle w:val="FloatChar"/>
        </w:rPr>
        <w:t>.</w:t>
      </w:r>
      <w:r w:rsidR="00022B4D" w:rsidRPr="005839A8">
        <w:rPr>
          <w:rStyle w:val="FloatChar"/>
        </w:rPr>
        <w:t>000</w:t>
      </w:r>
      <w:r w:rsidR="00022B4D" w:rsidRPr="00A00A95">
        <w:rPr>
          <w:rFonts w:cs="Times New Roman"/>
        </w:rPr>
        <w:tab/>
      </w:r>
      <w:r w:rsidR="00022B4D" w:rsidRPr="00735D80">
        <w:rPr>
          <w:rStyle w:val="VariableChar"/>
        </w:rPr>
        <w:t>G</w:t>
      </w:r>
      <w:r w:rsidR="00022B4D">
        <w:rPr>
          <w:rStyle w:val="VariableChar"/>
        </w:rPr>
        <w:t>reen</w:t>
      </w:r>
      <w:r w:rsidR="00022B4D" w:rsidRPr="00735D80">
        <w:rPr>
          <w:rStyle w:val="VariableChar"/>
        </w:rPr>
        <w:t>:</w:t>
      </w:r>
      <w:r w:rsidR="00022B4D" w:rsidRPr="00A00A95">
        <w:rPr>
          <w:rFonts w:cs="Times New Roman"/>
        </w:rPr>
        <w:t xml:space="preserve"> </w:t>
      </w:r>
      <w:r w:rsidR="00022B4D">
        <w:rPr>
          <w:rStyle w:val="FloatChar"/>
        </w:rPr>
        <w:t>0</w:t>
      </w:r>
      <w:r w:rsidR="00022B4D" w:rsidRPr="005839A8">
        <w:rPr>
          <w:rStyle w:val="FloatChar"/>
        </w:rPr>
        <w:t>.000</w:t>
      </w:r>
      <w:r w:rsidR="00022B4D" w:rsidRPr="00A00A95">
        <w:rPr>
          <w:rFonts w:cs="Times New Roman"/>
        </w:rPr>
        <w:tab/>
      </w:r>
      <w:r w:rsidR="00022B4D" w:rsidRPr="00735D80">
        <w:rPr>
          <w:rStyle w:val="VariableChar"/>
        </w:rPr>
        <w:t>B</w:t>
      </w:r>
      <w:r w:rsidR="00022B4D">
        <w:rPr>
          <w:rStyle w:val="VariableChar"/>
        </w:rPr>
        <w:t>lue</w:t>
      </w:r>
      <w:r w:rsidR="00022B4D" w:rsidRPr="00735D80">
        <w:rPr>
          <w:rStyle w:val="VariableChar"/>
        </w:rPr>
        <w:t>:</w:t>
      </w:r>
      <w:r w:rsidR="00022B4D" w:rsidRPr="00A00A95">
        <w:rPr>
          <w:rFonts w:cs="Times New Roman"/>
        </w:rPr>
        <w:t xml:space="preserve"> </w:t>
      </w:r>
      <w:r w:rsidR="00022B4D" w:rsidRPr="00022B4D">
        <w:rPr>
          <w:rFonts w:cs="Times New Roman"/>
          <w:color w:val="FF0000"/>
        </w:rPr>
        <w:t>1</w:t>
      </w:r>
      <w:r w:rsidR="00022B4D" w:rsidRPr="005839A8">
        <w:rPr>
          <w:rStyle w:val="FloatChar"/>
        </w:rPr>
        <w:t>.000</w:t>
      </w:r>
      <w:r w:rsidR="004E6119">
        <w:rPr>
          <w:rStyle w:val="FloatChar"/>
        </w:rPr>
        <w:t xml:space="preserve"> </w:t>
      </w:r>
      <w:r w:rsidR="004E6119" w:rsidRPr="004E6119">
        <w:t>(blue)</w:t>
      </w:r>
    </w:p>
    <w:p w14:paraId="34131D54" w14:textId="137A40C6" w:rsidR="00ED6486" w:rsidRDefault="002620A9" w:rsidP="00C81A7D">
      <w:pPr>
        <w:pStyle w:val="ListParagraph"/>
        <w:spacing w:before="120" w:after="120"/>
        <w:ind w:left="677"/>
        <w:contextualSpacing w:val="0"/>
        <w:jc w:val="both"/>
      </w:pPr>
      <w:r>
        <w:lastRenderedPageBreak/>
        <w:t>Toggle the various combinations of channels to see the effects of the channel unmixing on the original data.</w:t>
      </w:r>
    </w:p>
    <w:p w14:paraId="7D2427E4" w14:textId="6CEDA577" w:rsidR="00F55940" w:rsidRPr="00AD4CEA" w:rsidRDefault="000B71DF" w:rsidP="00AD4CEA">
      <w:pPr>
        <w:pStyle w:val="ListParagraph"/>
        <w:spacing w:before="120" w:after="120"/>
        <w:ind w:left="677"/>
        <w:contextualSpacing w:val="0"/>
        <w:jc w:val="both"/>
      </w:pPr>
      <w:r>
        <w:t>You should be able to get</w:t>
      </w:r>
      <w:r w:rsidR="00924EDC">
        <w:t xml:space="preserve"> the images illustrated below: </w:t>
      </w:r>
    </w:p>
    <w:p w14:paraId="6F1B4ACA" w14:textId="7D3CC1D7" w:rsidR="00F55940" w:rsidRDefault="00F55940" w:rsidP="00F55940">
      <w:pPr>
        <w:pStyle w:val="ListParagraph"/>
        <w:spacing w:before="120"/>
        <w:ind w:left="680"/>
        <w:contextualSpacing w:val="0"/>
        <w:jc w:val="both"/>
        <w:rPr>
          <w:rFonts w:cs="Times New Roman"/>
        </w:rPr>
      </w:pPr>
      <w:r>
        <w:rPr>
          <w:rFonts w:cs="Times New Roman"/>
          <w:noProof/>
          <w:lang w:val="en-US" w:eastAsia="en-US"/>
        </w:rPr>
        <w:drawing>
          <wp:inline distT="0" distB="0" distL="0" distR="0" wp14:anchorId="1EE5547C" wp14:editId="3CE71FBC">
            <wp:extent cx="5282949" cy="4986669"/>
            <wp:effectExtent l="19050" t="19050" r="1333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ensation screenshotv2.tif"/>
                    <pic:cNvPicPr/>
                  </pic:nvPicPr>
                  <pic:blipFill>
                    <a:blip r:embed="rId58">
                      <a:extLst>
                        <a:ext uri="{28A0092B-C50C-407E-A947-70E740481C1C}">
                          <a14:useLocalDpi xmlns:a14="http://schemas.microsoft.com/office/drawing/2010/main"/>
                        </a:ext>
                      </a:extLst>
                    </a:blip>
                    <a:stretch>
                      <a:fillRect/>
                    </a:stretch>
                  </pic:blipFill>
                  <pic:spPr>
                    <a:xfrm>
                      <a:off x="0" y="0"/>
                      <a:ext cx="5281786" cy="4985571"/>
                    </a:xfrm>
                    <a:prstGeom prst="rect">
                      <a:avLst/>
                    </a:prstGeom>
                    <a:ln>
                      <a:solidFill>
                        <a:schemeClr val="tx1"/>
                      </a:solidFill>
                    </a:ln>
                  </pic:spPr>
                </pic:pic>
              </a:graphicData>
            </a:graphic>
          </wp:inline>
        </w:drawing>
      </w:r>
    </w:p>
    <w:p w14:paraId="43CCD3D5" w14:textId="53D4451A" w:rsidR="005A7530" w:rsidRDefault="000B71DF" w:rsidP="00F55940">
      <w:pPr>
        <w:pStyle w:val="ListParagraph"/>
        <w:spacing w:after="120"/>
        <w:ind w:left="680"/>
        <w:contextualSpacing w:val="0"/>
        <w:jc w:val="both"/>
        <w:rPr>
          <w:rFonts w:cs="Times New Roman"/>
          <w:b/>
          <w:sz w:val="18"/>
          <w:szCs w:val="18"/>
        </w:rPr>
      </w:pPr>
      <w:r w:rsidRPr="00AB039D">
        <w:rPr>
          <w:rFonts w:cs="Times New Roman"/>
          <w:b/>
          <w:sz w:val="18"/>
          <w:szCs w:val="18"/>
        </w:rPr>
        <w:t xml:space="preserve">Comparison of compensated and uncompensated channels. </w:t>
      </w:r>
    </w:p>
    <w:p w14:paraId="48EC266E" w14:textId="318CD7C2" w:rsidR="00D02985" w:rsidRPr="003516C0" w:rsidRDefault="00B8534A" w:rsidP="003516C0">
      <w:pPr>
        <w:pStyle w:val="ListParagraph"/>
        <w:spacing w:before="120" w:after="120"/>
        <w:ind w:left="680"/>
        <w:contextualSpacing w:val="0"/>
        <w:jc w:val="both"/>
        <w:rPr>
          <w:rStyle w:val="ProgramNameChar"/>
          <w:color w:val="auto"/>
          <w:szCs w:val="18"/>
        </w:rPr>
      </w:pPr>
      <w:r>
        <w:rPr>
          <w:rStyle w:val="ProgramNameChar"/>
          <w:color w:val="auto"/>
          <w:szCs w:val="18"/>
        </w:rPr>
        <w:t xml:space="preserve">The GFP signal from the neutrophils that spilt into the YFP channel have been removed and the YFP signal from the dendritic cells </w:t>
      </w:r>
      <w:r w:rsidR="00EC51CF">
        <w:rPr>
          <w:rStyle w:val="ProgramNameChar"/>
          <w:color w:val="auto"/>
          <w:szCs w:val="18"/>
        </w:rPr>
        <w:t xml:space="preserve">that spilt into the GFP channel </w:t>
      </w:r>
      <w:r>
        <w:rPr>
          <w:rStyle w:val="ProgramNameChar"/>
          <w:color w:val="auto"/>
          <w:szCs w:val="18"/>
        </w:rPr>
        <w:t xml:space="preserve">have been removed in the compensated channels. </w:t>
      </w:r>
      <w:r w:rsidR="003516C0">
        <w:rPr>
          <w:rStyle w:val="ProgramNameChar"/>
          <w:color w:val="auto"/>
          <w:szCs w:val="18"/>
        </w:rPr>
        <w:t xml:space="preserve">Now that the channels have been appropriately compensated, the user can then proceed with any downstream steps that they need to do for their own purposes. </w:t>
      </w:r>
    </w:p>
    <w:sectPr w:rsidR="00D02985" w:rsidRPr="003516C0" w:rsidSect="003A4A49">
      <w:footerReference w:type="default" r:id="rId59"/>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an Yingrou" w:date="2018-05-10T10:41:00Z" w:initials="TY">
    <w:p w14:paraId="5177038C" w14:textId="30F0A4FD" w:rsidR="008A5F54" w:rsidRDefault="008A5F54">
      <w:pPr>
        <w:pStyle w:val="CommentText"/>
      </w:pPr>
      <w:bookmarkStart w:id="1" w:name="_GoBack"/>
      <w:bookmarkEnd w:id="1"/>
      <w:r>
        <w:rPr>
          <w:rStyle w:val="CommentReference"/>
        </w:rPr>
        <w:annotationRef/>
      </w:r>
      <w:r w:rsidR="003D7E4C">
        <w:t>to be changed</w:t>
      </w:r>
      <w:r>
        <w:t xml:space="preserve"> when finalised</w:t>
      </w:r>
    </w:p>
  </w:comment>
  <w:comment w:id="13" w:author="Lenovo" w:date="2018-05-18T00:16:00Z" w:initials="L">
    <w:p w14:paraId="140EA5EB" w14:textId="44B1C9B6" w:rsidR="00345545" w:rsidRDefault="00345545">
      <w:pPr>
        <w:pStyle w:val="CommentText"/>
      </w:pPr>
      <w:r>
        <w:rPr>
          <w:rStyle w:val="CommentReference"/>
        </w:rPr>
        <w:annotationRef/>
      </w:r>
      <w:r>
        <w:t>Are we going to do the explanations for the script parameters in this document? Or was there another document? Ttt xxx yyy is very arcane otherwise…</w:t>
      </w:r>
    </w:p>
  </w:comment>
  <w:comment w:id="14" w:author="Tan Yingrou" w:date="2018-05-18T14:46:00Z" w:initials="TY">
    <w:p w14:paraId="0EEE74CE" w14:textId="1A36CD77" w:rsidR="00AC02C6" w:rsidRDefault="00AC02C6">
      <w:pPr>
        <w:pStyle w:val="CommentText"/>
      </w:pPr>
      <w:r>
        <w:rPr>
          <w:rStyle w:val="CommentReference"/>
        </w:rPr>
        <w:annotationRef/>
      </w:r>
      <w:r>
        <w:t xml:space="preserve">The parameter explanations are in the supplementary information document. </w:t>
      </w:r>
      <w:r w:rsidR="008B5B95">
        <w:t>Is it necessary to repeat them? Or can we just state that they can refer to the supp info?</w:t>
      </w:r>
    </w:p>
  </w:comment>
  <w:comment w:id="25" w:author="Lenovo" w:date="2018-05-18T00:31:00Z" w:initials="L">
    <w:p w14:paraId="5C3B1034" w14:textId="1511BAF6" w:rsidR="003844A9" w:rsidRDefault="003844A9">
      <w:pPr>
        <w:pStyle w:val="CommentText"/>
      </w:pPr>
      <w:r>
        <w:rPr>
          <w:rStyle w:val="CommentReference"/>
        </w:rPr>
        <w:annotationRef/>
      </w:r>
      <w:r>
        <w:t>This step is obsolete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77038C" w15:done="0"/>
  <w15:commentEx w15:paraId="2F8D0E2D" w15:done="0"/>
  <w15:commentEx w15:paraId="6C897992" w15:paraIdParent="2F8D0E2D" w15:done="0"/>
  <w15:commentEx w15:paraId="140EA5EB" w15:done="0"/>
  <w15:commentEx w15:paraId="0C8C61B9" w15:done="0"/>
  <w15:commentEx w15:paraId="5C3B10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77038C" w16cid:durableId="1EA898B1"/>
  <w16cid:commentId w16cid:paraId="2F8D0E2D" w16cid:durableId="1EA898B2"/>
  <w16cid:commentId w16cid:paraId="6C897992" w16cid:durableId="1EA8993B"/>
  <w16cid:commentId w16cid:paraId="140EA5EB" w16cid:durableId="1EA899D5"/>
  <w16cid:commentId w16cid:paraId="0C8C61B9" w16cid:durableId="1EA89D07"/>
  <w16cid:commentId w16cid:paraId="5C3B1034" w16cid:durableId="1EA89D5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D0E9E7" w14:textId="77777777" w:rsidR="000925DD" w:rsidRDefault="000925DD" w:rsidP="006A2C46">
      <w:r>
        <w:separator/>
      </w:r>
    </w:p>
  </w:endnote>
  <w:endnote w:type="continuationSeparator" w:id="0">
    <w:p w14:paraId="1F9D3880" w14:textId="77777777" w:rsidR="000925DD" w:rsidRDefault="000925DD" w:rsidP="006A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578129"/>
      <w:docPartObj>
        <w:docPartGallery w:val="Page Numbers (Bottom of Page)"/>
        <w:docPartUnique/>
      </w:docPartObj>
    </w:sdtPr>
    <w:sdtEndPr>
      <w:rPr>
        <w:noProof/>
      </w:rPr>
    </w:sdtEndPr>
    <w:sdtContent>
      <w:p w14:paraId="342CDB49" w14:textId="32BD9C47" w:rsidR="00CB016A" w:rsidRDefault="00CB016A">
        <w:pPr>
          <w:pStyle w:val="Footer"/>
          <w:jc w:val="center"/>
        </w:pPr>
        <w:r>
          <w:fldChar w:fldCharType="begin"/>
        </w:r>
        <w:r>
          <w:instrText xml:space="preserve"> PAGE   \* MERGEFORMAT </w:instrText>
        </w:r>
        <w:r>
          <w:fldChar w:fldCharType="separate"/>
        </w:r>
        <w:r w:rsidR="009D6711">
          <w:rPr>
            <w:noProof/>
          </w:rPr>
          <w:t>4</w:t>
        </w:r>
        <w:r>
          <w:rPr>
            <w:noProof/>
          </w:rPr>
          <w:fldChar w:fldCharType="end"/>
        </w:r>
      </w:p>
    </w:sdtContent>
  </w:sdt>
  <w:p w14:paraId="2C22E0C5" w14:textId="77777777" w:rsidR="00CB016A" w:rsidRDefault="00CB01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0D650" w14:textId="77777777" w:rsidR="000925DD" w:rsidRDefault="000925DD" w:rsidP="006A2C46">
      <w:r>
        <w:separator/>
      </w:r>
    </w:p>
  </w:footnote>
  <w:footnote w:type="continuationSeparator" w:id="0">
    <w:p w14:paraId="3AB2AACC" w14:textId="77777777" w:rsidR="000925DD" w:rsidRDefault="000925DD" w:rsidP="006A2C4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2487"/>
    <w:multiLevelType w:val="hybridMultilevel"/>
    <w:tmpl w:val="FB8E19C0"/>
    <w:lvl w:ilvl="0" w:tplc="F7B0D45A">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7B785C"/>
    <w:multiLevelType w:val="hybridMultilevel"/>
    <w:tmpl w:val="7F50BDA8"/>
    <w:lvl w:ilvl="0" w:tplc="F7B0D45A">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3E26C7"/>
    <w:multiLevelType w:val="multilevel"/>
    <w:tmpl w:val="BE4AB1B2"/>
    <w:lvl w:ilvl="0">
      <w:start w:val="1"/>
      <w:numFmt w:val="decimal"/>
      <w:lvlText w:val="1.%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64413BE"/>
    <w:multiLevelType w:val="hybridMultilevel"/>
    <w:tmpl w:val="693ED518"/>
    <w:lvl w:ilvl="0" w:tplc="5D586AFA">
      <w:start w:val="1"/>
      <w:numFmt w:val="upperLetter"/>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C8738C6"/>
    <w:multiLevelType w:val="multilevel"/>
    <w:tmpl w:val="4CD045C6"/>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D0A79C5"/>
    <w:multiLevelType w:val="hybridMultilevel"/>
    <w:tmpl w:val="A1BAE9C8"/>
    <w:lvl w:ilvl="0" w:tplc="695A3F46">
      <w:start w:val="1"/>
      <w:numFmt w:val="decimal"/>
      <w:suff w:val="space"/>
      <w:lvlText w:val="%1)"/>
      <w:lvlJc w:val="left"/>
      <w:pPr>
        <w:ind w:left="680" w:hanging="56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nsid w:val="0DD855AA"/>
    <w:multiLevelType w:val="hybridMultilevel"/>
    <w:tmpl w:val="FC444AD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0E982056"/>
    <w:multiLevelType w:val="multilevel"/>
    <w:tmpl w:val="4A30A6C6"/>
    <w:lvl w:ilvl="0">
      <w:start w:val="1"/>
      <w:numFmt w:val="decimal"/>
      <w:lvlText w:val="3.%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0EE06C4C"/>
    <w:multiLevelType w:val="hybridMultilevel"/>
    <w:tmpl w:val="7B088584"/>
    <w:lvl w:ilvl="0" w:tplc="48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F9F00C4"/>
    <w:multiLevelType w:val="hybridMultilevel"/>
    <w:tmpl w:val="3D5E8D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18552B4F"/>
    <w:multiLevelType w:val="hybridMultilevel"/>
    <w:tmpl w:val="FC444AD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1A2777AD"/>
    <w:multiLevelType w:val="hybridMultilevel"/>
    <w:tmpl w:val="F364C838"/>
    <w:lvl w:ilvl="0" w:tplc="259C3796">
      <w:start w:val="1"/>
      <w:numFmt w:val="decimal"/>
      <w:lvlText w:val="%1."/>
      <w:lvlJc w:val="left"/>
      <w:pPr>
        <w:ind w:left="709"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1B7A4A4C"/>
    <w:multiLevelType w:val="hybridMultilevel"/>
    <w:tmpl w:val="FF88AD2A"/>
    <w:lvl w:ilvl="0" w:tplc="4809000F">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DE64A4D"/>
    <w:multiLevelType w:val="multilevel"/>
    <w:tmpl w:val="B204B9B0"/>
    <w:lvl w:ilvl="0">
      <w:start w:val="1"/>
      <w:numFmt w:val="decimal"/>
      <w:lvlText w:val="1.%1"/>
      <w:lvlJc w:val="left"/>
      <w:pPr>
        <w:ind w:left="720" w:hanging="360"/>
      </w:pPr>
      <w:rPr>
        <w:rFonts w:hint="default"/>
      </w:rPr>
    </w:lvl>
    <w:lvl w:ilvl="1">
      <w:start w:val="1"/>
      <w:numFmt w:val="decimal"/>
      <w:lvlText w:val="%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E583B9D"/>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1903B5B"/>
    <w:multiLevelType w:val="hybridMultilevel"/>
    <w:tmpl w:val="88602D6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nsid w:val="2BBE5021"/>
    <w:multiLevelType w:val="hybridMultilevel"/>
    <w:tmpl w:val="B914E06C"/>
    <w:lvl w:ilvl="0" w:tplc="47BC605A">
      <w:start w:val="1"/>
      <w:numFmt w:val="decimal"/>
      <w:lvlText w:val="1.%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nsid w:val="2F73087D"/>
    <w:multiLevelType w:val="multilevel"/>
    <w:tmpl w:val="A36C00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FB27DA6"/>
    <w:multiLevelType w:val="multilevel"/>
    <w:tmpl w:val="EF7E62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312E758F"/>
    <w:multiLevelType w:val="hybridMultilevel"/>
    <w:tmpl w:val="D4323CFC"/>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31F00131"/>
    <w:multiLevelType w:val="hybridMultilevel"/>
    <w:tmpl w:val="D0FCF078"/>
    <w:lvl w:ilvl="0" w:tplc="F7B0D45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nsid w:val="32867034"/>
    <w:multiLevelType w:val="hybridMultilevel"/>
    <w:tmpl w:val="A9ACD532"/>
    <w:lvl w:ilvl="0" w:tplc="4809000F">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nsid w:val="36547ED6"/>
    <w:multiLevelType w:val="hybridMultilevel"/>
    <w:tmpl w:val="7610D2A4"/>
    <w:lvl w:ilvl="0" w:tplc="4809000F">
      <w:start w:val="1"/>
      <w:numFmt w:val="decimal"/>
      <w:lvlText w:val="%1."/>
      <w:lvlJc w:val="left"/>
      <w:pPr>
        <w:ind w:left="720" w:hanging="360"/>
      </w:pPr>
      <w:rPr>
        <w:rFonts w:hint="default"/>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nsid w:val="372C56D4"/>
    <w:multiLevelType w:val="hybridMultilevel"/>
    <w:tmpl w:val="0D8C030A"/>
    <w:lvl w:ilvl="0" w:tplc="4809000F">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4">
    <w:nsid w:val="390411A2"/>
    <w:multiLevelType w:val="hybridMultilevel"/>
    <w:tmpl w:val="713691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nsid w:val="3E7E22B4"/>
    <w:multiLevelType w:val="hybridMultilevel"/>
    <w:tmpl w:val="2BFEF5EE"/>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nsid w:val="40F25052"/>
    <w:multiLevelType w:val="hybridMultilevel"/>
    <w:tmpl w:val="58FAE1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nsid w:val="42C115FA"/>
    <w:multiLevelType w:val="multilevel"/>
    <w:tmpl w:val="F364C838"/>
    <w:lvl w:ilvl="0">
      <w:start w:val="1"/>
      <w:numFmt w:val="decimal"/>
      <w:lvlText w:val="%1."/>
      <w:lvlJc w:val="left"/>
      <w:pPr>
        <w:ind w:left="709" w:hanging="567"/>
      </w:pPr>
      <w:rPr>
        <w:b w:val="0"/>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4438699A"/>
    <w:multiLevelType w:val="hybridMultilevel"/>
    <w:tmpl w:val="BC5E066A"/>
    <w:lvl w:ilvl="0" w:tplc="12F6B20A">
      <w:start w:val="1"/>
      <w:numFmt w:val="decimal"/>
      <w:lvlText w:val="%1."/>
      <w:lvlJc w:val="left"/>
      <w:pPr>
        <w:ind w:left="1080" w:hanging="360"/>
      </w:pPr>
      <w:rPr>
        <w:b w:val="0"/>
        <w:color w:val="auto"/>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9">
    <w:nsid w:val="4612734A"/>
    <w:multiLevelType w:val="hybridMultilevel"/>
    <w:tmpl w:val="623880A2"/>
    <w:lvl w:ilvl="0" w:tplc="F4D08172">
      <w:start w:val="6"/>
      <w:numFmt w:val="decimal"/>
      <w:lvlText w:val="%1."/>
      <w:lvlJc w:val="left"/>
      <w:pPr>
        <w:ind w:left="720" w:hanging="360"/>
      </w:pPr>
      <w:rPr>
        <w:rFonts w:hint="default"/>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46F3222B"/>
    <w:multiLevelType w:val="hybridMultilevel"/>
    <w:tmpl w:val="010EDF2C"/>
    <w:lvl w:ilvl="0" w:tplc="12F6B20A">
      <w:start w:val="1"/>
      <w:numFmt w:val="decimal"/>
      <w:lvlText w:val="%1."/>
      <w:lvlJc w:val="left"/>
      <w:pPr>
        <w:ind w:left="680" w:hanging="567"/>
      </w:pPr>
      <w:rPr>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nsid w:val="4EBB10D2"/>
    <w:multiLevelType w:val="hybridMultilevel"/>
    <w:tmpl w:val="E8021644"/>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nsid w:val="4F2334B3"/>
    <w:multiLevelType w:val="hybridMultilevel"/>
    <w:tmpl w:val="33D847F4"/>
    <w:lvl w:ilvl="0" w:tplc="F7B0D45A">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0621592"/>
    <w:multiLevelType w:val="hybridMultilevel"/>
    <w:tmpl w:val="BEA44B3A"/>
    <w:lvl w:ilvl="0" w:tplc="F7B0D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0894E71"/>
    <w:multiLevelType w:val="hybridMultilevel"/>
    <w:tmpl w:val="5492ECC8"/>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nsid w:val="50C72860"/>
    <w:multiLevelType w:val="hybridMultilevel"/>
    <w:tmpl w:val="1B2CD712"/>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6">
    <w:nsid w:val="54CB3F3A"/>
    <w:multiLevelType w:val="hybridMultilevel"/>
    <w:tmpl w:val="976C7CD4"/>
    <w:lvl w:ilvl="0" w:tplc="F7B0D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AB232B5"/>
    <w:multiLevelType w:val="hybridMultilevel"/>
    <w:tmpl w:val="2EEA1D0C"/>
    <w:lvl w:ilvl="0" w:tplc="7C8CAC72">
      <w:start w:val="1"/>
      <w:numFmt w:val="decimal"/>
      <w:lvlText w:val="2.%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8">
    <w:nsid w:val="5BB043FA"/>
    <w:multiLevelType w:val="hybridMultilevel"/>
    <w:tmpl w:val="32A65D04"/>
    <w:lvl w:ilvl="0" w:tplc="9C062B1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nsid w:val="5BFA4178"/>
    <w:multiLevelType w:val="hybridMultilevel"/>
    <w:tmpl w:val="D53A8822"/>
    <w:lvl w:ilvl="0" w:tplc="12F6B20A">
      <w:start w:val="1"/>
      <w:numFmt w:val="decimal"/>
      <w:lvlText w:val="%1."/>
      <w:lvlJc w:val="left"/>
      <w:pPr>
        <w:ind w:left="680" w:hanging="567"/>
      </w:pPr>
      <w:rPr>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nsid w:val="5CA90AAD"/>
    <w:multiLevelType w:val="multilevel"/>
    <w:tmpl w:val="DA50E9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5DCB04A8"/>
    <w:multiLevelType w:val="hybridMultilevel"/>
    <w:tmpl w:val="58B0EE40"/>
    <w:lvl w:ilvl="0" w:tplc="4809000F">
      <w:start w:val="1"/>
      <w:numFmt w:val="decimal"/>
      <w:lvlText w:val="%1."/>
      <w:lvlJc w:val="left"/>
      <w:pPr>
        <w:ind w:left="720" w:hanging="360"/>
      </w:pPr>
      <w:rPr>
        <w:rFonts w:hint="default"/>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nsid w:val="614843CA"/>
    <w:multiLevelType w:val="hybridMultilevel"/>
    <w:tmpl w:val="FF88AD2A"/>
    <w:lvl w:ilvl="0" w:tplc="4809000F">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149758C"/>
    <w:multiLevelType w:val="hybridMultilevel"/>
    <w:tmpl w:val="12767968"/>
    <w:lvl w:ilvl="0" w:tplc="F7B0D45A">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24838CE"/>
    <w:multiLevelType w:val="multilevel"/>
    <w:tmpl w:val="7F381008"/>
    <w:lvl w:ilvl="0">
      <w:start w:val="1"/>
      <w:numFmt w:val="decimal"/>
      <w:lvlText w:val="1.%1"/>
      <w:lvlJc w:val="left"/>
      <w:pPr>
        <w:ind w:left="720" w:hanging="360"/>
      </w:pPr>
      <w:rPr>
        <w:rFonts w:hint="default"/>
      </w:rPr>
    </w:lvl>
    <w:lvl w:ilvl="1">
      <w:start w:val="1"/>
      <w:numFmt w:val="decimal"/>
      <w:lvlText w:val="%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64A715E2"/>
    <w:multiLevelType w:val="multilevel"/>
    <w:tmpl w:val="088AD2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65C878D0"/>
    <w:multiLevelType w:val="hybridMultilevel"/>
    <w:tmpl w:val="67B631F2"/>
    <w:lvl w:ilvl="0" w:tplc="F7B0D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5D4470C"/>
    <w:multiLevelType w:val="hybridMultilevel"/>
    <w:tmpl w:val="C42C7072"/>
    <w:lvl w:ilvl="0" w:tplc="F4D08172">
      <w:start w:val="6"/>
      <w:numFmt w:val="decimal"/>
      <w:lvlText w:val="%1."/>
      <w:lvlJc w:val="left"/>
      <w:pPr>
        <w:ind w:left="720" w:hanging="360"/>
      </w:pPr>
      <w:rPr>
        <w:rFonts w:hint="default"/>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nsid w:val="6D2A3F3F"/>
    <w:multiLevelType w:val="multilevel"/>
    <w:tmpl w:val="2F1A5A38"/>
    <w:lvl w:ilvl="0">
      <w:start w:val="1"/>
      <w:numFmt w:val="decimal"/>
      <w:lvlText w:val="3.%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nsid w:val="702F00BA"/>
    <w:multiLevelType w:val="hybridMultilevel"/>
    <w:tmpl w:val="3E58004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nsid w:val="70CA4AB6"/>
    <w:multiLevelType w:val="hybridMultilevel"/>
    <w:tmpl w:val="7B088584"/>
    <w:lvl w:ilvl="0" w:tplc="48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1C13C23"/>
    <w:multiLevelType w:val="hybridMultilevel"/>
    <w:tmpl w:val="7D58F5FA"/>
    <w:lvl w:ilvl="0" w:tplc="9C062B1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nsid w:val="722C49C5"/>
    <w:multiLevelType w:val="hybridMultilevel"/>
    <w:tmpl w:val="7612345C"/>
    <w:lvl w:ilvl="0" w:tplc="FDD2EF12">
      <w:start w:val="1"/>
      <w:numFmt w:val="bullet"/>
      <w:lvlText w:val=""/>
      <w:lvlJc w:val="left"/>
      <w:pPr>
        <w:ind w:left="720" w:hanging="360"/>
      </w:pPr>
      <w:rPr>
        <w:rFonts w:ascii="Symbol" w:hAnsi="Symbol"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nsid w:val="72C94917"/>
    <w:multiLevelType w:val="hybridMultilevel"/>
    <w:tmpl w:val="47364914"/>
    <w:lvl w:ilvl="0" w:tplc="12F6B20A">
      <w:start w:val="1"/>
      <w:numFmt w:val="decimal"/>
      <w:lvlText w:val="%1."/>
      <w:lvlJc w:val="left"/>
      <w:pPr>
        <w:ind w:left="680" w:hanging="567"/>
      </w:pPr>
      <w:rPr>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nsid w:val="74CF01AB"/>
    <w:multiLevelType w:val="hybridMultilevel"/>
    <w:tmpl w:val="169E1F66"/>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nsid w:val="7A3B734F"/>
    <w:multiLevelType w:val="hybridMultilevel"/>
    <w:tmpl w:val="45ECDC6C"/>
    <w:lvl w:ilvl="0" w:tplc="A1E2F850">
      <w:start w:val="1"/>
      <w:numFmt w:val="decimal"/>
      <w:lvlText w:val="%1."/>
      <w:lvlJc w:val="left"/>
      <w:pPr>
        <w:ind w:left="720" w:hanging="360"/>
      </w:pPr>
      <w:rPr>
        <w:rFonts w:ascii="Times New Roman" w:hAnsi="Times New Roman" w:cs="Times New Roman" w:hint="default"/>
      </w:rPr>
    </w:lvl>
    <w:lvl w:ilvl="1" w:tplc="B30A2726">
      <w:start w:val="1"/>
      <w:numFmt w:val="lowerLetter"/>
      <w:lvlText w:val="%2."/>
      <w:lvlJc w:val="left"/>
      <w:pPr>
        <w:ind w:left="1440" w:hanging="360"/>
      </w:pPr>
    </w:lvl>
    <w:lvl w:ilvl="2" w:tplc="5492E632">
      <w:start w:val="1"/>
      <w:numFmt w:val="lowerRoman"/>
      <w:lvlText w:val="%3."/>
      <w:lvlJc w:val="right"/>
      <w:pPr>
        <w:ind w:left="2160" w:hanging="180"/>
      </w:pPr>
    </w:lvl>
    <w:lvl w:ilvl="3" w:tplc="C36EF7EC">
      <w:start w:val="1"/>
      <w:numFmt w:val="decimal"/>
      <w:lvlText w:val="%4."/>
      <w:lvlJc w:val="left"/>
      <w:pPr>
        <w:ind w:left="2880" w:hanging="360"/>
      </w:pPr>
    </w:lvl>
    <w:lvl w:ilvl="4" w:tplc="D436D71E">
      <w:start w:val="1"/>
      <w:numFmt w:val="lowerLetter"/>
      <w:lvlText w:val="%5."/>
      <w:lvlJc w:val="left"/>
      <w:pPr>
        <w:ind w:left="3600" w:hanging="360"/>
      </w:pPr>
    </w:lvl>
    <w:lvl w:ilvl="5" w:tplc="2034E8FE">
      <w:start w:val="1"/>
      <w:numFmt w:val="lowerRoman"/>
      <w:lvlText w:val="%6."/>
      <w:lvlJc w:val="right"/>
      <w:pPr>
        <w:ind w:left="4320" w:hanging="180"/>
      </w:pPr>
    </w:lvl>
    <w:lvl w:ilvl="6" w:tplc="DEFCEE66">
      <w:start w:val="1"/>
      <w:numFmt w:val="decimal"/>
      <w:lvlText w:val="%7."/>
      <w:lvlJc w:val="left"/>
      <w:pPr>
        <w:ind w:left="5040" w:hanging="360"/>
      </w:pPr>
    </w:lvl>
    <w:lvl w:ilvl="7" w:tplc="73842404">
      <w:start w:val="1"/>
      <w:numFmt w:val="lowerLetter"/>
      <w:lvlText w:val="%8."/>
      <w:lvlJc w:val="left"/>
      <w:pPr>
        <w:ind w:left="5760" w:hanging="360"/>
      </w:pPr>
    </w:lvl>
    <w:lvl w:ilvl="8" w:tplc="F5182F58">
      <w:start w:val="1"/>
      <w:numFmt w:val="lowerRoman"/>
      <w:lvlText w:val="%9."/>
      <w:lvlJc w:val="right"/>
      <w:pPr>
        <w:ind w:left="6480" w:hanging="180"/>
      </w:pPr>
    </w:lvl>
  </w:abstractNum>
  <w:abstractNum w:abstractNumId="56">
    <w:nsid w:val="7D922AC4"/>
    <w:multiLevelType w:val="hybridMultilevel"/>
    <w:tmpl w:val="92C889FC"/>
    <w:lvl w:ilvl="0" w:tplc="791A4042">
      <w:start w:val="1"/>
      <w:numFmt w:val="upperLetter"/>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7E2410B5"/>
    <w:multiLevelType w:val="hybridMultilevel"/>
    <w:tmpl w:val="44A6F89C"/>
    <w:lvl w:ilvl="0" w:tplc="9C062B1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55"/>
  </w:num>
  <w:num w:numId="2">
    <w:abstractNumId w:val="11"/>
  </w:num>
  <w:num w:numId="3">
    <w:abstractNumId w:val="5"/>
  </w:num>
  <w:num w:numId="4">
    <w:abstractNumId w:val="10"/>
  </w:num>
  <w:num w:numId="5">
    <w:abstractNumId w:val="41"/>
  </w:num>
  <w:num w:numId="6">
    <w:abstractNumId w:val="21"/>
  </w:num>
  <w:num w:numId="7">
    <w:abstractNumId w:val="22"/>
  </w:num>
  <w:num w:numId="8">
    <w:abstractNumId w:val="29"/>
  </w:num>
  <w:num w:numId="9">
    <w:abstractNumId w:val="47"/>
  </w:num>
  <w:num w:numId="10">
    <w:abstractNumId w:val="26"/>
  </w:num>
  <w:num w:numId="11">
    <w:abstractNumId w:val="52"/>
  </w:num>
  <w:num w:numId="12">
    <w:abstractNumId w:val="15"/>
  </w:num>
  <w:num w:numId="13">
    <w:abstractNumId w:val="56"/>
  </w:num>
  <w:num w:numId="14">
    <w:abstractNumId w:val="49"/>
  </w:num>
  <w:num w:numId="15">
    <w:abstractNumId w:val="24"/>
  </w:num>
  <w:num w:numId="16">
    <w:abstractNumId w:val="50"/>
  </w:num>
  <w:num w:numId="17">
    <w:abstractNumId w:val="3"/>
  </w:num>
  <w:num w:numId="18">
    <w:abstractNumId w:val="42"/>
  </w:num>
  <w:num w:numId="19">
    <w:abstractNumId w:val="9"/>
  </w:num>
  <w:num w:numId="20">
    <w:abstractNumId w:val="12"/>
  </w:num>
  <w:num w:numId="21">
    <w:abstractNumId w:val="46"/>
  </w:num>
  <w:num w:numId="22">
    <w:abstractNumId w:val="20"/>
  </w:num>
  <w:num w:numId="23">
    <w:abstractNumId w:val="33"/>
  </w:num>
  <w:num w:numId="24">
    <w:abstractNumId w:val="36"/>
  </w:num>
  <w:num w:numId="25">
    <w:abstractNumId w:val="43"/>
  </w:num>
  <w:num w:numId="26">
    <w:abstractNumId w:val="1"/>
  </w:num>
  <w:num w:numId="27">
    <w:abstractNumId w:val="0"/>
  </w:num>
  <w:num w:numId="28">
    <w:abstractNumId w:val="32"/>
  </w:num>
  <w:num w:numId="29">
    <w:abstractNumId w:val="8"/>
  </w:num>
  <w:num w:numId="30">
    <w:abstractNumId w:val="30"/>
  </w:num>
  <w:num w:numId="31">
    <w:abstractNumId w:val="39"/>
  </w:num>
  <w:num w:numId="32">
    <w:abstractNumId w:val="6"/>
  </w:num>
  <w:num w:numId="33">
    <w:abstractNumId w:val="35"/>
  </w:num>
  <w:num w:numId="34">
    <w:abstractNumId w:val="28"/>
  </w:num>
  <w:num w:numId="35">
    <w:abstractNumId w:val="53"/>
  </w:num>
  <w:num w:numId="36">
    <w:abstractNumId w:val="16"/>
  </w:num>
  <w:num w:numId="37">
    <w:abstractNumId w:val="16"/>
    <w:lvlOverride w:ilvl="0">
      <w:startOverride w:val="1"/>
    </w:lvlOverride>
  </w:num>
  <w:num w:numId="38">
    <w:abstractNumId w:val="57"/>
  </w:num>
  <w:num w:numId="39">
    <w:abstractNumId w:val="13"/>
  </w:num>
  <w:num w:numId="40">
    <w:abstractNumId w:val="17"/>
  </w:num>
  <w:num w:numId="41">
    <w:abstractNumId w:val="4"/>
  </w:num>
  <w:num w:numId="42">
    <w:abstractNumId w:val="40"/>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4"/>
  </w:num>
  <w:num w:numId="45">
    <w:abstractNumId w:val="40"/>
    <w:lvlOverride w:ilvl="0">
      <w:startOverride w:val="1"/>
    </w:lvlOverride>
  </w:num>
  <w:num w:numId="46">
    <w:abstractNumId w:val="40"/>
    <w:lvlOverride w:ilvl="0">
      <w:startOverride w:val="1"/>
    </w:lvlOverride>
  </w:num>
  <w:num w:numId="47">
    <w:abstractNumId w:val="37"/>
  </w:num>
  <w:num w:numId="48">
    <w:abstractNumId w:val="31"/>
  </w:num>
  <w:num w:numId="49">
    <w:abstractNumId w:val="54"/>
  </w:num>
  <w:num w:numId="50">
    <w:abstractNumId w:val="34"/>
  </w:num>
  <w:num w:numId="51">
    <w:abstractNumId w:val="23"/>
  </w:num>
  <w:num w:numId="52">
    <w:abstractNumId w:val="25"/>
  </w:num>
  <w:num w:numId="53">
    <w:abstractNumId w:val="19"/>
  </w:num>
  <w:num w:numId="54">
    <w:abstractNumId w:val="45"/>
  </w:num>
  <w:num w:numId="55">
    <w:abstractNumId w:val="14"/>
  </w:num>
  <w:num w:numId="56">
    <w:abstractNumId w:val="2"/>
  </w:num>
  <w:num w:numId="5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8"/>
  </w:num>
  <w:num w:numId="59">
    <w:abstractNumId w:val="51"/>
  </w:num>
  <w:num w:numId="60">
    <w:abstractNumId w:val="7"/>
  </w:num>
  <w:num w:numId="61">
    <w:abstractNumId w:val="18"/>
  </w:num>
  <w:num w:numId="62">
    <w:abstractNumId w:val="48"/>
  </w:num>
  <w:num w:numId="63">
    <w:abstractNumId w:val="2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164E"/>
    <w:rsid w:val="00000371"/>
    <w:rsid w:val="00000A39"/>
    <w:rsid w:val="00001D98"/>
    <w:rsid w:val="000021B5"/>
    <w:rsid w:val="000022BC"/>
    <w:rsid w:val="000032F1"/>
    <w:rsid w:val="00003E31"/>
    <w:rsid w:val="0001099B"/>
    <w:rsid w:val="00011EF7"/>
    <w:rsid w:val="00011F4F"/>
    <w:rsid w:val="00012143"/>
    <w:rsid w:val="00014948"/>
    <w:rsid w:val="00015085"/>
    <w:rsid w:val="000170BF"/>
    <w:rsid w:val="00017143"/>
    <w:rsid w:val="0001761C"/>
    <w:rsid w:val="00022B4D"/>
    <w:rsid w:val="00023060"/>
    <w:rsid w:val="000238D3"/>
    <w:rsid w:val="00024379"/>
    <w:rsid w:val="0002443D"/>
    <w:rsid w:val="000249B5"/>
    <w:rsid w:val="000251AA"/>
    <w:rsid w:val="00026CF7"/>
    <w:rsid w:val="00030550"/>
    <w:rsid w:val="000309C7"/>
    <w:rsid w:val="00033A57"/>
    <w:rsid w:val="00034099"/>
    <w:rsid w:val="0003461F"/>
    <w:rsid w:val="00034681"/>
    <w:rsid w:val="0003505E"/>
    <w:rsid w:val="000353CC"/>
    <w:rsid w:val="00035F4B"/>
    <w:rsid w:val="000371D9"/>
    <w:rsid w:val="00037AFB"/>
    <w:rsid w:val="00041F5F"/>
    <w:rsid w:val="0004310A"/>
    <w:rsid w:val="000431BA"/>
    <w:rsid w:val="00045E57"/>
    <w:rsid w:val="00046BB5"/>
    <w:rsid w:val="00050A11"/>
    <w:rsid w:val="00050B1D"/>
    <w:rsid w:val="000512DF"/>
    <w:rsid w:val="00052708"/>
    <w:rsid w:val="00053C14"/>
    <w:rsid w:val="00053EF8"/>
    <w:rsid w:val="00054DE9"/>
    <w:rsid w:val="000552A2"/>
    <w:rsid w:val="0005596D"/>
    <w:rsid w:val="00057330"/>
    <w:rsid w:val="00057389"/>
    <w:rsid w:val="000579B8"/>
    <w:rsid w:val="00057FC9"/>
    <w:rsid w:val="000609F4"/>
    <w:rsid w:val="0006222B"/>
    <w:rsid w:val="000638CA"/>
    <w:rsid w:val="00064F26"/>
    <w:rsid w:val="0006543F"/>
    <w:rsid w:val="00065AC3"/>
    <w:rsid w:val="00066043"/>
    <w:rsid w:val="000661FE"/>
    <w:rsid w:val="000666E2"/>
    <w:rsid w:val="000700F6"/>
    <w:rsid w:val="0007046F"/>
    <w:rsid w:val="00070F4B"/>
    <w:rsid w:val="000716B8"/>
    <w:rsid w:val="00071D94"/>
    <w:rsid w:val="00071F71"/>
    <w:rsid w:val="00072309"/>
    <w:rsid w:val="000735AF"/>
    <w:rsid w:val="00075299"/>
    <w:rsid w:val="00080E99"/>
    <w:rsid w:val="00081EB5"/>
    <w:rsid w:val="00082515"/>
    <w:rsid w:val="00082B51"/>
    <w:rsid w:val="000838D2"/>
    <w:rsid w:val="00084172"/>
    <w:rsid w:val="000845F0"/>
    <w:rsid w:val="00084EE7"/>
    <w:rsid w:val="000853CB"/>
    <w:rsid w:val="000858B6"/>
    <w:rsid w:val="0008600A"/>
    <w:rsid w:val="00086338"/>
    <w:rsid w:val="00086429"/>
    <w:rsid w:val="0008676D"/>
    <w:rsid w:val="000925DD"/>
    <w:rsid w:val="000927E6"/>
    <w:rsid w:val="00093004"/>
    <w:rsid w:val="000938ED"/>
    <w:rsid w:val="00093937"/>
    <w:rsid w:val="00094CA7"/>
    <w:rsid w:val="0009538B"/>
    <w:rsid w:val="000963EF"/>
    <w:rsid w:val="000973F0"/>
    <w:rsid w:val="00097F04"/>
    <w:rsid w:val="000A0BAB"/>
    <w:rsid w:val="000A247D"/>
    <w:rsid w:val="000A3A5C"/>
    <w:rsid w:val="000A43C0"/>
    <w:rsid w:val="000A4B7A"/>
    <w:rsid w:val="000A5F87"/>
    <w:rsid w:val="000A74E6"/>
    <w:rsid w:val="000B12D1"/>
    <w:rsid w:val="000B13BF"/>
    <w:rsid w:val="000B1B16"/>
    <w:rsid w:val="000B245F"/>
    <w:rsid w:val="000B26E2"/>
    <w:rsid w:val="000B3347"/>
    <w:rsid w:val="000B352A"/>
    <w:rsid w:val="000B4CC0"/>
    <w:rsid w:val="000B644E"/>
    <w:rsid w:val="000B6F6B"/>
    <w:rsid w:val="000B71DF"/>
    <w:rsid w:val="000C0647"/>
    <w:rsid w:val="000C0C0E"/>
    <w:rsid w:val="000C0C82"/>
    <w:rsid w:val="000C2DC4"/>
    <w:rsid w:val="000C2EF5"/>
    <w:rsid w:val="000C383E"/>
    <w:rsid w:val="000C3D24"/>
    <w:rsid w:val="000C3E88"/>
    <w:rsid w:val="000C4688"/>
    <w:rsid w:val="000C4697"/>
    <w:rsid w:val="000C4ED2"/>
    <w:rsid w:val="000C713A"/>
    <w:rsid w:val="000D0167"/>
    <w:rsid w:val="000D0216"/>
    <w:rsid w:val="000D0B7F"/>
    <w:rsid w:val="000D11FA"/>
    <w:rsid w:val="000D347E"/>
    <w:rsid w:val="000D3544"/>
    <w:rsid w:val="000D536F"/>
    <w:rsid w:val="000D57AF"/>
    <w:rsid w:val="000D5C0C"/>
    <w:rsid w:val="000D7671"/>
    <w:rsid w:val="000E0A6F"/>
    <w:rsid w:val="000E31E4"/>
    <w:rsid w:val="000E5178"/>
    <w:rsid w:val="000E6473"/>
    <w:rsid w:val="000E794D"/>
    <w:rsid w:val="000E7E95"/>
    <w:rsid w:val="000F1D3B"/>
    <w:rsid w:val="000F2153"/>
    <w:rsid w:val="000F3389"/>
    <w:rsid w:val="000F3C9D"/>
    <w:rsid w:val="000F43AA"/>
    <w:rsid w:val="000F5A4D"/>
    <w:rsid w:val="000F5D06"/>
    <w:rsid w:val="000F748E"/>
    <w:rsid w:val="0010006B"/>
    <w:rsid w:val="00101655"/>
    <w:rsid w:val="00102D84"/>
    <w:rsid w:val="001034A0"/>
    <w:rsid w:val="00104B57"/>
    <w:rsid w:val="00105B70"/>
    <w:rsid w:val="0010614F"/>
    <w:rsid w:val="001065D0"/>
    <w:rsid w:val="00110288"/>
    <w:rsid w:val="00110347"/>
    <w:rsid w:val="00110FF6"/>
    <w:rsid w:val="001111CB"/>
    <w:rsid w:val="00111AED"/>
    <w:rsid w:val="00111B1A"/>
    <w:rsid w:val="0011358D"/>
    <w:rsid w:val="001145DB"/>
    <w:rsid w:val="001147D1"/>
    <w:rsid w:val="0011606D"/>
    <w:rsid w:val="00121812"/>
    <w:rsid w:val="0012186D"/>
    <w:rsid w:val="00121ABA"/>
    <w:rsid w:val="001222D1"/>
    <w:rsid w:val="00123AFB"/>
    <w:rsid w:val="00123C01"/>
    <w:rsid w:val="00124719"/>
    <w:rsid w:val="00125296"/>
    <w:rsid w:val="00125527"/>
    <w:rsid w:val="0012573A"/>
    <w:rsid w:val="00125B45"/>
    <w:rsid w:val="00125C31"/>
    <w:rsid w:val="00126CA8"/>
    <w:rsid w:val="00127C62"/>
    <w:rsid w:val="001310F0"/>
    <w:rsid w:val="00131A4D"/>
    <w:rsid w:val="00131FE5"/>
    <w:rsid w:val="00134440"/>
    <w:rsid w:val="00135101"/>
    <w:rsid w:val="001352B8"/>
    <w:rsid w:val="00135327"/>
    <w:rsid w:val="00140A4B"/>
    <w:rsid w:val="001423D0"/>
    <w:rsid w:val="00145A81"/>
    <w:rsid w:val="00152BDB"/>
    <w:rsid w:val="0015388E"/>
    <w:rsid w:val="001539D2"/>
    <w:rsid w:val="0015472D"/>
    <w:rsid w:val="001573E6"/>
    <w:rsid w:val="001575E8"/>
    <w:rsid w:val="0016092A"/>
    <w:rsid w:val="001615BD"/>
    <w:rsid w:val="00162442"/>
    <w:rsid w:val="00162CBF"/>
    <w:rsid w:val="0016489C"/>
    <w:rsid w:val="001663A7"/>
    <w:rsid w:val="00167034"/>
    <w:rsid w:val="00170012"/>
    <w:rsid w:val="00170684"/>
    <w:rsid w:val="001723F4"/>
    <w:rsid w:val="00172E51"/>
    <w:rsid w:val="00173ACA"/>
    <w:rsid w:val="001757B5"/>
    <w:rsid w:val="00177174"/>
    <w:rsid w:val="001772C9"/>
    <w:rsid w:val="00177AF0"/>
    <w:rsid w:val="001811A9"/>
    <w:rsid w:val="0018188E"/>
    <w:rsid w:val="00182131"/>
    <w:rsid w:val="001827FD"/>
    <w:rsid w:val="0018299A"/>
    <w:rsid w:val="001830D7"/>
    <w:rsid w:val="001833EB"/>
    <w:rsid w:val="001841EF"/>
    <w:rsid w:val="00185605"/>
    <w:rsid w:val="00185D3F"/>
    <w:rsid w:val="001869CA"/>
    <w:rsid w:val="00186C6D"/>
    <w:rsid w:val="00186E27"/>
    <w:rsid w:val="00186F69"/>
    <w:rsid w:val="00190E04"/>
    <w:rsid w:val="0019117A"/>
    <w:rsid w:val="00191A37"/>
    <w:rsid w:val="00191A3A"/>
    <w:rsid w:val="00192080"/>
    <w:rsid w:val="00192E47"/>
    <w:rsid w:val="00194F01"/>
    <w:rsid w:val="00197300"/>
    <w:rsid w:val="00197F1D"/>
    <w:rsid w:val="001A03F8"/>
    <w:rsid w:val="001A110A"/>
    <w:rsid w:val="001A1D42"/>
    <w:rsid w:val="001A24E2"/>
    <w:rsid w:val="001A275E"/>
    <w:rsid w:val="001A2CAF"/>
    <w:rsid w:val="001A4089"/>
    <w:rsid w:val="001A4650"/>
    <w:rsid w:val="001A6E11"/>
    <w:rsid w:val="001A796D"/>
    <w:rsid w:val="001B09F1"/>
    <w:rsid w:val="001B178A"/>
    <w:rsid w:val="001B2CA8"/>
    <w:rsid w:val="001B31C8"/>
    <w:rsid w:val="001B4BDE"/>
    <w:rsid w:val="001B542E"/>
    <w:rsid w:val="001B6D20"/>
    <w:rsid w:val="001B7A7C"/>
    <w:rsid w:val="001C0570"/>
    <w:rsid w:val="001C2151"/>
    <w:rsid w:val="001C2A2D"/>
    <w:rsid w:val="001C32E4"/>
    <w:rsid w:val="001C4BD8"/>
    <w:rsid w:val="001C569D"/>
    <w:rsid w:val="001C6698"/>
    <w:rsid w:val="001C71A1"/>
    <w:rsid w:val="001C7EA0"/>
    <w:rsid w:val="001D03D8"/>
    <w:rsid w:val="001D04A2"/>
    <w:rsid w:val="001D08D2"/>
    <w:rsid w:val="001D0F24"/>
    <w:rsid w:val="001D1BCD"/>
    <w:rsid w:val="001D2F24"/>
    <w:rsid w:val="001D4011"/>
    <w:rsid w:val="001E0EFD"/>
    <w:rsid w:val="001E1EEB"/>
    <w:rsid w:val="001E2AA2"/>
    <w:rsid w:val="001E477D"/>
    <w:rsid w:val="001E4E77"/>
    <w:rsid w:val="001E58D1"/>
    <w:rsid w:val="001E6383"/>
    <w:rsid w:val="001E6AE9"/>
    <w:rsid w:val="001F03CD"/>
    <w:rsid w:val="001F2BB0"/>
    <w:rsid w:val="001F3220"/>
    <w:rsid w:val="001F3974"/>
    <w:rsid w:val="001F5AFF"/>
    <w:rsid w:val="001F6369"/>
    <w:rsid w:val="001F6799"/>
    <w:rsid w:val="00200A8A"/>
    <w:rsid w:val="00200CB3"/>
    <w:rsid w:val="002011C0"/>
    <w:rsid w:val="00201D72"/>
    <w:rsid w:val="002021ED"/>
    <w:rsid w:val="0020360F"/>
    <w:rsid w:val="002054E9"/>
    <w:rsid w:val="00205916"/>
    <w:rsid w:val="0020677E"/>
    <w:rsid w:val="00211013"/>
    <w:rsid w:val="00211D0B"/>
    <w:rsid w:val="0021392F"/>
    <w:rsid w:val="00213B29"/>
    <w:rsid w:val="00213D72"/>
    <w:rsid w:val="00213E8A"/>
    <w:rsid w:val="00215667"/>
    <w:rsid w:val="00215D8F"/>
    <w:rsid w:val="00215DCB"/>
    <w:rsid w:val="0021642E"/>
    <w:rsid w:val="00216BE3"/>
    <w:rsid w:val="00216F62"/>
    <w:rsid w:val="00217670"/>
    <w:rsid w:val="00217C01"/>
    <w:rsid w:val="00220B6B"/>
    <w:rsid w:val="00220DAF"/>
    <w:rsid w:val="00223A48"/>
    <w:rsid w:val="0022445D"/>
    <w:rsid w:val="0022683D"/>
    <w:rsid w:val="002277F6"/>
    <w:rsid w:val="0023135B"/>
    <w:rsid w:val="00232D91"/>
    <w:rsid w:val="00233C80"/>
    <w:rsid w:val="0023535C"/>
    <w:rsid w:val="00236008"/>
    <w:rsid w:val="0023709E"/>
    <w:rsid w:val="0023791E"/>
    <w:rsid w:val="002379EA"/>
    <w:rsid w:val="002412E3"/>
    <w:rsid w:val="002426C9"/>
    <w:rsid w:val="00242724"/>
    <w:rsid w:val="0024279A"/>
    <w:rsid w:val="002428F2"/>
    <w:rsid w:val="00243649"/>
    <w:rsid w:val="00243B14"/>
    <w:rsid w:val="00243B6B"/>
    <w:rsid w:val="002455FB"/>
    <w:rsid w:val="00245FFB"/>
    <w:rsid w:val="00246812"/>
    <w:rsid w:val="002470FA"/>
    <w:rsid w:val="00247A01"/>
    <w:rsid w:val="00250125"/>
    <w:rsid w:val="002501DC"/>
    <w:rsid w:val="00250919"/>
    <w:rsid w:val="00250BA3"/>
    <w:rsid w:val="00252EB0"/>
    <w:rsid w:val="00256BE1"/>
    <w:rsid w:val="002601DA"/>
    <w:rsid w:val="00261E17"/>
    <w:rsid w:val="00261F0F"/>
    <w:rsid w:val="00261F65"/>
    <w:rsid w:val="002620A9"/>
    <w:rsid w:val="002628DD"/>
    <w:rsid w:val="00262E68"/>
    <w:rsid w:val="00262EE6"/>
    <w:rsid w:val="00264FEB"/>
    <w:rsid w:val="002673B9"/>
    <w:rsid w:val="002701D8"/>
    <w:rsid w:val="00270A7A"/>
    <w:rsid w:val="00270DBF"/>
    <w:rsid w:val="0027112E"/>
    <w:rsid w:val="002717BF"/>
    <w:rsid w:val="002738D8"/>
    <w:rsid w:val="00274463"/>
    <w:rsid w:val="00274F21"/>
    <w:rsid w:val="002762FB"/>
    <w:rsid w:val="00280508"/>
    <w:rsid w:val="002860D3"/>
    <w:rsid w:val="00287354"/>
    <w:rsid w:val="00290238"/>
    <w:rsid w:val="002909F8"/>
    <w:rsid w:val="00293A12"/>
    <w:rsid w:val="0029502C"/>
    <w:rsid w:val="00295353"/>
    <w:rsid w:val="00296785"/>
    <w:rsid w:val="002969BC"/>
    <w:rsid w:val="002975EC"/>
    <w:rsid w:val="002A0173"/>
    <w:rsid w:val="002A04EF"/>
    <w:rsid w:val="002A1351"/>
    <w:rsid w:val="002A1BF3"/>
    <w:rsid w:val="002A3171"/>
    <w:rsid w:val="002A3559"/>
    <w:rsid w:val="002A412B"/>
    <w:rsid w:val="002A52D0"/>
    <w:rsid w:val="002A7020"/>
    <w:rsid w:val="002A7DAC"/>
    <w:rsid w:val="002B04D8"/>
    <w:rsid w:val="002B2083"/>
    <w:rsid w:val="002B23F7"/>
    <w:rsid w:val="002B3679"/>
    <w:rsid w:val="002B5F1F"/>
    <w:rsid w:val="002B63BF"/>
    <w:rsid w:val="002B7047"/>
    <w:rsid w:val="002B72BF"/>
    <w:rsid w:val="002C1655"/>
    <w:rsid w:val="002C1835"/>
    <w:rsid w:val="002C238E"/>
    <w:rsid w:val="002C291B"/>
    <w:rsid w:val="002C3DD3"/>
    <w:rsid w:val="002C7D29"/>
    <w:rsid w:val="002D0D30"/>
    <w:rsid w:val="002D1813"/>
    <w:rsid w:val="002D1825"/>
    <w:rsid w:val="002D2C39"/>
    <w:rsid w:val="002D323E"/>
    <w:rsid w:val="002D403E"/>
    <w:rsid w:val="002D4461"/>
    <w:rsid w:val="002D56DF"/>
    <w:rsid w:val="002D5760"/>
    <w:rsid w:val="002D5800"/>
    <w:rsid w:val="002D6C36"/>
    <w:rsid w:val="002E0E5C"/>
    <w:rsid w:val="002E22E2"/>
    <w:rsid w:val="002E2949"/>
    <w:rsid w:val="002E2E2C"/>
    <w:rsid w:val="002E3767"/>
    <w:rsid w:val="002E39BD"/>
    <w:rsid w:val="002E4A98"/>
    <w:rsid w:val="002E4ED2"/>
    <w:rsid w:val="002E5133"/>
    <w:rsid w:val="002E7926"/>
    <w:rsid w:val="002E7A8A"/>
    <w:rsid w:val="002F13B3"/>
    <w:rsid w:val="002F18FA"/>
    <w:rsid w:val="002F24A5"/>
    <w:rsid w:val="002F335D"/>
    <w:rsid w:val="002F345C"/>
    <w:rsid w:val="002F54F5"/>
    <w:rsid w:val="002F6525"/>
    <w:rsid w:val="002F7531"/>
    <w:rsid w:val="003007FD"/>
    <w:rsid w:val="0030147B"/>
    <w:rsid w:val="00302828"/>
    <w:rsid w:val="00302880"/>
    <w:rsid w:val="00302E1B"/>
    <w:rsid w:val="003030C8"/>
    <w:rsid w:val="003048B4"/>
    <w:rsid w:val="00304C5F"/>
    <w:rsid w:val="00304E15"/>
    <w:rsid w:val="00304FD9"/>
    <w:rsid w:val="003052F4"/>
    <w:rsid w:val="00306B69"/>
    <w:rsid w:val="00306C23"/>
    <w:rsid w:val="00306FA2"/>
    <w:rsid w:val="00307BAE"/>
    <w:rsid w:val="00307CE2"/>
    <w:rsid w:val="00310DA8"/>
    <w:rsid w:val="003120A6"/>
    <w:rsid w:val="003130E9"/>
    <w:rsid w:val="00313258"/>
    <w:rsid w:val="003134A4"/>
    <w:rsid w:val="003138FF"/>
    <w:rsid w:val="003149AA"/>
    <w:rsid w:val="0031602C"/>
    <w:rsid w:val="0031672B"/>
    <w:rsid w:val="00316E51"/>
    <w:rsid w:val="0031784B"/>
    <w:rsid w:val="00320C34"/>
    <w:rsid w:val="00323C03"/>
    <w:rsid w:val="00326232"/>
    <w:rsid w:val="003264DF"/>
    <w:rsid w:val="00331E8F"/>
    <w:rsid w:val="00332B3A"/>
    <w:rsid w:val="003337DE"/>
    <w:rsid w:val="00333F9A"/>
    <w:rsid w:val="00334203"/>
    <w:rsid w:val="00336570"/>
    <w:rsid w:val="00336DDE"/>
    <w:rsid w:val="003373B9"/>
    <w:rsid w:val="0033748A"/>
    <w:rsid w:val="0034127D"/>
    <w:rsid w:val="00342F4B"/>
    <w:rsid w:val="0034369B"/>
    <w:rsid w:val="00345545"/>
    <w:rsid w:val="00346127"/>
    <w:rsid w:val="00346C1D"/>
    <w:rsid w:val="00346C9E"/>
    <w:rsid w:val="00347E27"/>
    <w:rsid w:val="003516C0"/>
    <w:rsid w:val="00351F9A"/>
    <w:rsid w:val="00352E15"/>
    <w:rsid w:val="003556FD"/>
    <w:rsid w:val="003560A0"/>
    <w:rsid w:val="00357166"/>
    <w:rsid w:val="003609B7"/>
    <w:rsid w:val="00360E48"/>
    <w:rsid w:val="00361242"/>
    <w:rsid w:val="0036164E"/>
    <w:rsid w:val="0036223A"/>
    <w:rsid w:val="00363AC9"/>
    <w:rsid w:val="00364380"/>
    <w:rsid w:val="003659F9"/>
    <w:rsid w:val="00365D88"/>
    <w:rsid w:val="00370328"/>
    <w:rsid w:val="003703D8"/>
    <w:rsid w:val="003705B1"/>
    <w:rsid w:val="00370DAC"/>
    <w:rsid w:val="00371B6C"/>
    <w:rsid w:val="00372154"/>
    <w:rsid w:val="003728EC"/>
    <w:rsid w:val="00373E90"/>
    <w:rsid w:val="0037406E"/>
    <w:rsid w:val="0037436F"/>
    <w:rsid w:val="00374D2C"/>
    <w:rsid w:val="0037504C"/>
    <w:rsid w:val="0037534B"/>
    <w:rsid w:val="00376B10"/>
    <w:rsid w:val="003775C1"/>
    <w:rsid w:val="003804DD"/>
    <w:rsid w:val="00380D69"/>
    <w:rsid w:val="003830A4"/>
    <w:rsid w:val="00383643"/>
    <w:rsid w:val="003844A9"/>
    <w:rsid w:val="00384AD7"/>
    <w:rsid w:val="0038547E"/>
    <w:rsid w:val="00385FD5"/>
    <w:rsid w:val="00386779"/>
    <w:rsid w:val="00390070"/>
    <w:rsid w:val="00390631"/>
    <w:rsid w:val="003907FE"/>
    <w:rsid w:val="003912B5"/>
    <w:rsid w:val="00392022"/>
    <w:rsid w:val="003928CF"/>
    <w:rsid w:val="003928D0"/>
    <w:rsid w:val="0039348E"/>
    <w:rsid w:val="00393553"/>
    <w:rsid w:val="00395C67"/>
    <w:rsid w:val="003A23CE"/>
    <w:rsid w:val="003A284D"/>
    <w:rsid w:val="003A37A9"/>
    <w:rsid w:val="003A3C8D"/>
    <w:rsid w:val="003A425D"/>
    <w:rsid w:val="003A4A49"/>
    <w:rsid w:val="003A4AB0"/>
    <w:rsid w:val="003A66C0"/>
    <w:rsid w:val="003A6FCA"/>
    <w:rsid w:val="003A6FDE"/>
    <w:rsid w:val="003A7786"/>
    <w:rsid w:val="003B008D"/>
    <w:rsid w:val="003B022F"/>
    <w:rsid w:val="003B0404"/>
    <w:rsid w:val="003B2011"/>
    <w:rsid w:val="003B321D"/>
    <w:rsid w:val="003B34F6"/>
    <w:rsid w:val="003B37BE"/>
    <w:rsid w:val="003B3F1F"/>
    <w:rsid w:val="003B5353"/>
    <w:rsid w:val="003B6607"/>
    <w:rsid w:val="003C01DE"/>
    <w:rsid w:val="003C0CF7"/>
    <w:rsid w:val="003C1901"/>
    <w:rsid w:val="003C2D2F"/>
    <w:rsid w:val="003C6F38"/>
    <w:rsid w:val="003C707D"/>
    <w:rsid w:val="003D0473"/>
    <w:rsid w:val="003D12C7"/>
    <w:rsid w:val="003D23EE"/>
    <w:rsid w:val="003D32DF"/>
    <w:rsid w:val="003D342D"/>
    <w:rsid w:val="003D7E4C"/>
    <w:rsid w:val="003E02EC"/>
    <w:rsid w:val="003E091E"/>
    <w:rsid w:val="003E1ADD"/>
    <w:rsid w:val="003E35C0"/>
    <w:rsid w:val="003E4C8E"/>
    <w:rsid w:val="003E7C03"/>
    <w:rsid w:val="003E7DEB"/>
    <w:rsid w:val="003E7E23"/>
    <w:rsid w:val="003F0994"/>
    <w:rsid w:val="003F1A77"/>
    <w:rsid w:val="003F1E7F"/>
    <w:rsid w:val="003F20F2"/>
    <w:rsid w:val="003F2F5E"/>
    <w:rsid w:val="003F3AED"/>
    <w:rsid w:val="003F4E5D"/>
    <w:rsid w:val="003F652B"/>
    <w:rsid w:val="003F671F"/>
    <w:rsid w:val="003F6B47"/>
    <w:rsid w:val="00401054"/>
    <w:rsid w:val="004012C8"/>
    <w:rsid w:val="00401F91"/>
    <w:rsid w:val="00402D8D"/>
    <w:rsid w:val="004036F2"/>
    <w:rsid w:val="00403D89"/>
    <w:rsid w:val="00403F06"/>
    <w:rsid w:val="0040490B"/>
    <w:rsid w:val="00405247"/>
    <w:rsid w:val="004057AE"/>
    <w:rsid w:val="00406B52"/>
    <w:rsid w:val="00406D9D"/>
    <w:rsid w:val="00407103"/>
    <w:rsid w:val="00407473"/>
    <w:rsid w:val="00410447"/>
    <w:rsid w:val="004104B4"/>
    <w:rsid w:val="0041274B"/>
    <w:rsid w:val="00412CAE"/>
    <w:rsid w:val="00413434"/>
    <w:rsid w:val="004136C9"/>
    <w:rsid w:val="00413CB5"/>
    <w:rsid w:val="00413D9F"/>
    <w:rsid w:val="00415315"/>
    <w:rsid w:val="00416A5B"/>
    <w:rsid w:val="00416DA3"/>
    <w:rsid w:val="00417838"/>
    <w:rsid w:val="00420483"/>
    <w:rsid w:val="004214D9"/>
    <w:rsid w:val="00422213"/>
    <w:rsid w:val="00424386"/>
    <w:rsid w:val="00424836"/>
    <w:rsid w:val="00424DFD"/>
    <w:rsid w:val="00425317"/>
    <w:rsid w:val="00425886"/>
    <w:rsid w:val="0042590F"/>
    <w:rsid w:val="004260EC"/>
    <w:rsid w:val="0042690B"/>
    <w:rsid w:val="00426ED3"/>
    <w:rsid w:val="00433E22"/>
    <w:rsid w:val="00436314"/>
    <w:rsid w:val="00436878"/>
    <w:rsid w:val="00436EAE"/>
    <w:rsid w:val="00437932"/>
    <w:rsid w:val="00440155"/>
    <w:rsid w:val="004410C8"/>
    <w:rsid w:val="00441602"/>
    <w:rsid w:val="004417C5"/>
    <w:rsid w:val="0044223B"/>
    <w:rsid w:val="00442A25"/>
    <w:rsid w:val="00443605"/>
    <w:rsid w:val="0044437A"/>
    <w:rsid w:val="004460DF"/>
    <w:rsid w:val="00446A89"/>
    <w:rsid w:val="00447199"/>
    <w:rsid w:val="00450C8D"/>
    <w:rsid w:val="0045140D"/>
    <w:rsid w:val="00453134"/>
    <w:rsid w:val="00453498"/>
    <w:rsid w:val="004567BF"/>
    <w:rsid w:val="00460CBE"/>
    <w:rsid w:val="00461A73"/>
    <w:rsid w:val="00462764"/>
    <w:rsid w:val="0046336E"/>
    <w:rsid w:val="0046369F"/>
    <w:rsid w:val="00463C20"/>
    <w:rsid w:val="0046798E"/>
    <w:rsid w:val="00471BB0"/>
    <w:rsid w:val="00471F16"/>
    <w:rsid w:val="004729A4"/>
    <w:rsid w:val="00472C2A"/>
    <w:rsid w:val="004747D7"/>
    <w:rsid w:val="00474E0A"/>
    <w:rsid w:val="00476081"/>
    <w:rsid w:val="0048152B"/>
    <w:rsid w:val="00484C19"/>
    <w:rsid w:val="00485739"/>
    <w:rsid w:val="00486394"/>
    <w:rsid w:val="00486BE4"/>
    <w:rsid w:val="00487EB7"/>
    <w:rsid w:val="004902EC"/>
    <w:rsid w:val="004906A1"/>
    <w:rsid w:val="00491892"/>
    <w:rsid w:val="00491FDD"/>
    <w:rsid w:val="004923EC"/>
    <w:rsid w:val="004926A3"/>
    <w:rsid w:val="00493B71"/>
    <w:rsid w:val="00496B4F"/>
    <w:rsid w:val="00496F65"/>
    <w:rsid w:val="004A0C02"/>
    <w:rsid w:val="004A1585"/>
    <w:rsid w:val="004A5E3A"/>
    <w:rsid w:val="004A6F32"/>
    <w:rsid w:val="004B0579"/>
    <w:rsid w:val="004B0C77"/>
    <w:rsid w:val="004B2A84"/>
    <w:rsid w:val="004B4516"/>
    <w:rsid w:val="004B7AF8"/>
    <w:rsid w:val="004B7F31"/>
    <w:rsid w:val="004C07B0"/>
    <w:rsid w:val="004C1908"/>
    <w:rsid w:val="004C1944"/>
    <w:rsid w:val="004C4B50"/>
    <w:rsid w:val="004C50B4"/>
    <w:rsid w:val="004C5359"/>
    <w:rsid w:val="004C6A1B"/>
    <w:rsid w:val="004C71C8"/>
    <w:rsid w:val="004C75E1"/>
    <w:rsid w:val="004C7902"/>
    <w:rsid w:val="004C7AB2"/>
    <w:rsid w:val="004D01F2"/>
    <w:rsid w:val="004D0E2E"/>
    <w:rsid w:val="004D3227"/>
    <w:rsid w:val="004D330A"/>
    <w:rsid w:val="004D40B7"/>
    <w:rsid w:val="004D46D3"/>
    <w:rsid w:val="004D6533"/>
    <w:rsid w:val="004D65A3"/>
    <w:rsid w:val="004E0632"/>
    <w:rsid w:val="004E0E8F"/>
    <w:rsid w:val="004E21D1"/>
    <w:rsid w:val="004E222F"/>
    <w:rsid w:val="004E29C1"/>
    <w:rsid w:val="004E34B6"/>
    <w:rsid w:val="004E41D5"/>
    <w:rsid w:val="004E6119"/>
    <w:rsid w:val="004E6A5A"/>
    <w:rsid w:val="004E6D86"/>
    <w:rsid w:val="004E6E9E"/>
    <w:rsid w:val="004F0258"/>
    <w:rsid w:val="004F13F0"/>
    <w:rsid w:val="004F1594"/>
    <w:rsid w:val="004F24E8"/>
    <w:rsid w:val="004F3FCF"/>
    <w:rsid w:val="004F50D8"/>
    <w:rsid w:val="004F5EE6"/>
    <w:rsid w:val="004F5F4E"/>
    <w:rsid w:val="004F6F9A"/>
    <w:rsid w:val="004F7E7F"/>
    <w:rsid w:val="004F7F53"/>
    <w:rsid w:val="00502033"/>
    <w:rsid w:val="005022D8"/>
    <w:rsid w:val="00502D50"/>
    <w:rsid w:val="0050408B"/>
    <w:rsid w:val="005072D1"/>
    <w:rsid w:val="00507898"/>
    <w:rsid w:val="0051044B"/>
    <w:rsid w:val="0051046C"/>
    <w:rsid w:val="00510719"/>
    <w:rsid w:val="005123E4"/>
    <w:rsid w:val="00512942"/>
    <w:rsid w:val="00512F5A"/>
    <w:rsid w:val="00513045"/>
    <w:rsid w:val="00513067"/>
    <w:rsid w:val="00515FC3"/>
    <w:rsid w:val="00516A06"/>
    <w:rsid w:val="00516E56"/>
    <w:rsid w:val="005172B2"/>
    <w:rsid w:val="005173CD"/>
    <w:rsid w:val="0052013F"/>
    <w:rsid w:val="00520343"/>
    <w:rsid w:val="0052078E"/>
    <w:rsid w:val="00523150"/>
    <w:rsid w:val="005234F2"/>
    <w:rsid w:val="0052419E"/>
    <w:rsid w:val="0052729A"/>
    <w:rsid w:val="00527821"/>
    <w:rsid w:val="0053054C"/>
    <w:rsid w:val="00530A09"/>
    <w:rsid w:val="0053189F"/>
    <w:rsid w:val="00531FF1"/>
    <w:rsid w:val="005325B8"/>
    <w:rsid w:val="00532AB2"/>
    <w:rsid w:val="00532B81"/>
    <w:rsid w:val="0053379C"/>
    <w:rsid w:val="005342A6"/>
    <w:rsid w:val="005355EE"/>
    <w:rsid w:val="005364F6"/>
    <w:rsid w:val="00537B84"/>
    <w:rsid w:val="00540210"/>
    <w:rsid w:val="00540453"/>
    <w:rsid w:val="00540A34"/>
    <w:rsid w:val="00540AD3"/>
    <w:rsid w:val="005414C8"/>
    <w:rsid w:val="00541DF1"/>
    <w:rsid w:val="0054282D"/>
    <w:rsid w:val="00542F85"/>
    <w:rsid w:val="005473D4"/>
    <w:rsid w:val="0055141A"/>
    <w:rsid w:val="00551B1D"/>
    <w:rsid w:val="00552E1A"/>
    <w:rsid w:val="00553243"/>
    <w:rsid w:val="0055596C"/>
    <w:rsid w:val="00556C40"/>
    <w:rsid w:val="00556E11"/>
    <w:rsid w:val="00560FAC"/>
    <w:rsid w:val="00561A78"/>
    <w:rsid w:val="00561FB8"/>
    <w:rsid w:val="005623B9"/>
    <w:rsid w:val="005631F2"/>
    <w:rsid w:val="0056377C"/>
    <w:rsid w:val="0056385B"/>
    <w:rsid w:val="0056453F"/>
    <w:rsid w:val="0056498A"/>
    <w:rsid w:val="00565EEA"/>
    <w:rsid w:val="00567601"/>
    <w:rsid w:val="005705D3"/>
    <w:rsid w:val="00570CC8"/>
    <w:rsid w:val="005711B7"/>
    <w:rsid w:val="00571295"/>
    <w:rsid w:val="005712E0"/>
    <w:rsid w:val="00571A8A"/>
    <w:rsid w:val="005722DB"/>
    <w:rsid w:val="00572B20"/>
    <w:rsid w:val="0057371A"/>
    <w:rsid w:val="00574DE1"/>
    <w:rsid w:val="00576D2E"/>
    <w:rsid w:val="00577676"/>
    <w:rsid w:val="005779C1"/>
    <w:rsid w:val="00581A0D"/>
    <w:rsid w:val="0058229B"/>
    <w:rsid w:val="00582715"/>
    <w:rsid w:val="00582AC8"/>
    <w:rsid w:val="00582ED5"/>
    <w:rsid w:val="005839A8"/>
    <w:rsid w:val="00583A78"/>
    <w:rsid w:val="00584565"/>
    <w:rsid w:val="0058502B"/>
    <w:rsid w:val="00585AFF"/>
    <w:rsid w:val="00585DF0"/>
    <w:rsid w:val="005870F1"/>
    <w:rsid w:val="005870F2"/>
    <w:rsid w:val="00591A38"/>
    <w:rsid w:val="00592663"/>
    <w:rsid w:val="00593910"/>
    <w:rsid w:val="00593C55"/>
    <w:rsid w:val="00594336"/>
    <w:rsid w:val="0059438C"/>
    <w:rsid w:val="0059536C"/>
    <w:rsid w:val="005963AC"/>
    <w:rsid w:val="005963B0"/>
    <w:rsid w:val="00597408"/>
    <w:rsid w:val="005979C9"/>
    <w:rsid w:val="005A0F23"/>
    <w:rsid w:val="005A293B"/>
    <w:rsid w:val="005A3044"/>
    <w:rsid w:val="005A356C"/>
    <w:rsid w:val="005A7530"/>
    <w:rsid w:val="005B1997"/>
    <w:rsid w:val="005B219A"/>
    <w:rsid w:val="005B3031"/>
    <w:rsid w:val="005B30B5"/>
    <w:rsid w:val="005B33B7"/>
    <w:rsid w:val="005B36E7"/>
    <w:rsid w:val="005B3A71"/>
    <w:rsid w:val="005B4068"/>
    <w:rsid w:val="005B4365"/>
    <w:rsid w:val="005B4E08"/>
    <w:rsid w:val="005B5A6D"/>
    <w:rsid w:val="005B5DE0"/>
    <w:rsid w:val="005C02A2"/>
    <w:rsid w:val="005C23A8"/>
    <w:rsid w:val="005C271D"/>
    <w:rsid w:val="005C29D1"/>
    <w:rsid w:val="005C3A9F"/>
    <w:rsid w:val="005C564A"/>
    <w:rsid w:val="005C570C"/>
    <w:rsid w:val="005C6028"/>
    <w:rsid w:val="005C6E4C"/>
    <w:rsid w:val="005D093A"/>
    <w:rsid w:val="005D17AB"/>
    <w:rsid w:val="005D18F8"/>
    <w:rsid w:val="005D26C4"/>
    <w:rsid w:val="005D2D7A"/>
    <w:rsid w:val="005D4FD0"/>
    <w:rsid w:val="005D7825"/>
    <w:rsid w:val="005E006D"/>
    <w:rsid w:val="005E2411"/>
    <w:rsid w:val="005E3170"/>
    <w:rsid w:val="005E36AF"/>
    <w:rsid w:val="005E44C3"/>
    <w:rsid w:val="005E576E"/>
    <w:rsid w:val="005E5F67"/>
    <w:rsid w:val="005E7AFE"/>
    <w:rsid w:val="005F049C"/>
    <w:rsid w:val="005F0E2F"/>
    <w:rsid w:val="005F182E"/>
    <w:rsid w:val="005F1B45"/>
    <w:rsid w:val="005F33A5"/>
    <w:rsid w:val="005F6B4F"/>
    <w:rsid w:val="005F7D3F"/>
    <w:rsid w:val="005F7E0F"/>
    <w:rsid w:val="005F7E7B"/>
    <w:rsid w:val="005F7EE0"/>
    <w:rsid w:val="00602B78"/>
    <w:rsid w:val="00602EA9"/>
    <w:rsid w:val="006038A4"/>
    <w:rsid w:val="006038E9"/>
    <w:rsid w:val="00604737"/>
    <w:rsid w:val="006065EB"/>
    <w:rsid w:val="00606FC8"/>
    <w:rsid w:val="00607539"/>
    <w:rsid w:val="00607554"/>
    <w:rsid w:val="0060781E"/>
    <w:rsid w:val="00607935"/>
    <w:rsid w:val="00610204"/>
    <w:rsid w:val="0061069D"/>
    <w:rsid w:val="0061282E"/>
    <w:rsid w:val="00612939"/>
    <w:rsid w:val="0061451D"/>
    <w:rsid w:val="006148F9"/>
    <w:rsid w:val="00614D29"/>
    <w:rsid w:val="006156ED"/>
    <w:rsid w:val="00615B0F"/>
    <w:rsid w:val="00616739"/>
    <w:rsid w:val="0061681A"/>
    <w:rsid w:val="00616837"/>
    <w:rsid w:val="00616922"/>
    <w:rsid w:val="00616AA5"/>
    <w:rsid w:val="00617D7A"/>
    <w:rsid w:val="00621881"/>
    <w:rsid w:val="006227E7"/>
    <w:rsid w:val="00622844"/>
    <w:rsid w:val="0062352E"/>
    <w:rsid w:val="006261E5"/>
    <w:rsid w:val="006269A6"/>
    <w:rsid w:val="00630C10"/>
    <w:rsid w:val="006322F4"/>
    <w:rsid w:val="00632822"/>
    <w:rsid w:val="00632A44"/>
    <w:rsid w:val="00633E21"/>
    <w:rsid w:val="006340EB"/>
    <w:rsid w:val="0063477B"/>
    <w:rsid w:val="00635FB6"/>
    <w:rsid w:val="006362E9"/>
    <w:rsid w:val="006369F7"/>
    <w:rsid w:val="00637216"/>
    <w:rsid w:val="00641F09"/>
    <w:rsid w:val="00642106"/>
    <w:rsid w:val="00642BA1"/>
    <w:rsid w:val="006430A3"/>
    <w:rsid w:val="00645A91"/>
    <w:rsid w:val="00645D36"/>
    <w:rsid w:val="006472C9"/>
    <w:rsid w:val="0064774F"/>
    <w:rsid w:val="00647902"/>
    <w:rsid w:val="006502BE"/>
    <w:rsid w:val="00650B18"/>
    <w:rsid w:val="0065306B"/>
    <w:rsid w:val="00654D40"/>
    <w:rsid w:val="00655FB5"/>
    <w:rsid w:val="00656190"/>
    <w:rsid w:val="00656F0A"/>
    <w:rsid w:val="00657585"/>
    <w:rsid w:val="006603B5"/>
    <w:rsid w:val="00660E47"/>
    <w:rsid w:val="00664190"/>
    <w:rsid w:val="0066549C"/>
    <w:rsid w:val="00666E06"/>
    <w:rsid w:val="00670221"/>
    <w:rsid w:val="006709DE"/>
    <w:rsid w:val="00674055"/>
    <w:rsid w:val="0067540C"/>
    <w:rsid w:val="00675540"/>
    <w:rsid w:val="00676A6C"/>
    <w:rsid w:val="0068398A"/>
    <w:rsid w:val="00684309"/>
    <w:rsid w:val="006843C0"/>
    <w:rsid w:val="00684C5E"/>
    <w:rsid w:val="00684FE5"/>
    <w:rsid w:val="00686AB5"/>
    <w:rsid w:val="00691103"/>
    <w:rsid w:val="006912B5"/>
    <w:rsid w:val="00691307"/>
    <w:rsid w:val="00692894"/>
    <w:rsid w:val="00694304"/>
    <w:rsid w:val="00694F75"/>
    <w:rsid w:val="00695788"/>
    <w:rsid w:val="00697CFF"/>
    <w:rsid w:val="006A2C46"/>
    <w:rsid w:val="006A3DD4"/>
    <w:rsid w:val="006A490B"/>
    <w:rsid w:val="006A6018"/>
    <w:rsid w:val="006A66A0"/>
    <w:rsid w:val="006B0273"/>
    <w:rsid w:val="006B035B"/>
    <w:rsid w:val="006B0DBC"/>
    <w:rsid w:val="006B1154"/>
    <w:rsid w:val="006B12FF"/>
    <w:rsid w:val="006B4527"/>
    <w:rsid w:val="006B4559"/>
    <w:rsid w:val="006B4A0C"/>
    <w:rsid w:val="006B6AD9"/>
    <w:rsid w:val="006B78A5"/>
    <w:rsid w:val="006C1A67"/>
    <w:rsid w:val="006C3069"/>
    <w:rsid w:val="006C3422"/>
    <w:rsid w:val="006C3B5D"/>
    <w:rsid w:val="006C3CEC"/>
    <w:rsid w:val="006C417E"/>
    <w:rsid w:val="006C5389"/>
    <w:rsid w:val="006C6D21"/>
    <w:rsid w:val="006C796E"/>
    <w:rsid w:val="006C79F9"/>
    <w:rsid w:val="006D0541"/>
    <w:rsid w:val="006D104F"/>
    <w:rsid w:val="006D12FB"/>
    <w:rsid w:val="006D469C"/>
    <w:rsid w:val="006D510A"/>
    <w:rsid w:val="006D5963"/>
    <w:rsid w:val="006D7298"/>
    <w:rsid w:val="006D791B"/>
    <w:rsid w:val="006D7B36"/>
    <w:rsid w:val="006E0A8D"/>
    <w:rsid w:val="006E1722"/>
    <w:rsid w:val="006E1AD7"/>
    <w:rsid w:val="006E1DAE"/>
    <w:rsid w:val="006E2AB4"/>
    <w:rsid w:val="006E327B"/>
    <w:rsid w:val="006E429F"/>
    <w:rsid w:val="006E45D5"/>
    <w:rsid w:val="006E4DA2"/>
    <w:rsid w:val="006E505C"/>
    <w:rsid w:val="006E55C2"/>
    <w:rsid w:val="006E79A1"/>
    <w:rsid w:val="006E7AD5"/>
    <w:rsid w:val="006F0D6F"/>
    <w:rsid w:val="006F1AED"/>
    <w:rsid w:val="006F2FE3"/>
    <w:rsid w:val="006F345E"/>
    <w:rsid w:val="006F3E81"/>
    <w:rsid w:val="006F3EE5"/>
    <w:rsid w:val="006F500F"/>
    <w:rsid w:val="00701D0B"/>
    <w:rsid w:val="007027AF"/>
    <w:rsid w:val="00702D8B"/>
    <w:rsid w:val="0070323F"/>
    <w:rsid w:val="00705BD7"/>
    <w:rsid w:val="0070673C"/>
    <w:rsid w:val="00706C3A"/>
    <w:rsid w:val="007072FA"/>
    <w:rsid w:val="00710626"/>
    <w:rsid w:val="007106F5"/>
    <w:rsid w:val="0071349B"/>
    <w:rsid w:val="00713FEC"/>
    <w:rsid w:val="0071481B"/>
    <w:rsid w:val="00716E3C"/>
    <w:rsid w:val="00717D1D"/>
    <w:rsid w:val="00717D24"/>
    <w:rsid w:val="007201D6"/>
    <w:rsid w:val="007212E9"/>
    <w:rsid w:val="00722702"/>
    <w:rsid w:val="00723243"/>
    <w:rsid w:val="0072361F"/>
    <w:rsid w:val="00723A90"/>
    <w:rsid w:val="00723F78"/>
    <w:rsid w:val="00726746"/>
    <w:rsid w:val="00727A88"/>
    <w:rsid w:val="007305C8"/>
    <w:rsid w:val="007310BB"/>
    <w:rsid w:val="00731B9E"/>
    <w:rsid w:val="00732992"/>
    <w:rsid w:val="00732A2A"/>
    <w:rsid w:val="00732E97"/>
    <w:rsid w:val="00733139"/>
    <w:rsid w:val="00733626"/>
    <w:rsid w:val="00733763"/>
    <w:rsid w:val="00734D32"/>
    <w:rsid w:val="00734F5E"/>
    <w:rsid w:val="007352CD"/>
    <w:rsid w:val="0073540F"/>
    <w:rsid w:val="00735D80"/>
    <w:rsid w:val="00737A50"/>
    <w:rsid w:val="00740316"/>
    <w:rsid w:val="00740D3E"/>
    <w:rsid w:val="007413A5"/>
    <w:rsid w:val="00741E75"/>
    <w:rsid w:val="00742269"/>
    <w:rsid w:val="00743503"/>
    <w:rsid w:val="00743A7A"/>
    <w:rsid w:val="00747443"/>
    <w:rsid w:val="00747F2A"/>
    <w:rsid w:val="00753C93"/>
    <w:rsid w:val="00753F30"/>
    <w:rsid w:val="00754D36"/>
    <w:rsid w:val="0075567E"/>
    <w:rsid w:val="00755D11"/>
    <w:rsid w:val="0075615D"/>
    <w:rsid w:val="007562BB"/>
    <w:rsid w:val="007563D4"/>
    <w:rsid w:val="00757994"/>
    <w:rsid w:val="00761868"/>
    <w:rsid w:val="0076253C"/>
    <w:rsid w:val="00762A47"/>
    <w:rsid w:val="007636FF"/>
    <w:rsid w:val="00763CD9"/>
    <w:rsid w:val="00764825"/>
    <w:rsid w:val="00764CE0"/>
    <w:rsid w:val="00766452"/>
    <w:rsid w:val="007668D1"/>
    <w:rsid w:val="00767150"/>
    <w:rsid w:val="00767BF7"/>
    <w:rsid w:val="00767CC8"/>
    <w:rsid w:val="0077198D"/>
    <w:rsid w:val="00771BA6"/>
    <w:rsid w:val="00771E7F"/>
    <w:rsid w:val="00774F71"/>
    <w:rsid w:val="00780B53"/>
    <w:rsid w:val="007813C2"/>
    <w:rsid w:val="007836AC"/>
    <w:rsid w:val="007838EB"/>
    <w:rsid w:val="00785EE4"/>
    <w:rsid w:val="00786877"/>
    <w:rsid w:val="0078714D"/>
    <w:rsid w:val="007873E9"/>
    <w:rsid w:val="00787F2D"/>
    <w:rsid w:val="00790974"/>
    <w:rsid w:val="00791B2F"/>
    <w:rsid w:val="007933AE"/>
    <w:rsid w:val="00793DC7"/>
    <w:rsid w:val="0079498D"/>
    <w:rsid w:val="00797B6F"/>
    <w:rsid w:val="007A015C"/>
    <w:rsid w:val="007A189B"/>
    <w:rsid w:val="007A374A"/>
    <w:rsid w:val="007A4DE7"/>
    <w:rsid w:val="007A67E2"/>
    <w:rsid w:val="007A68CD"/>
    <w:rsid w:val="007A6B11"/>
    <w:rsid w:val="007A78DE"/>
    <w:rsid w:val="007B1E7C"/>
    <w:rsid w:val="007B2F72"/>
    <w:rsid w:val="007B34A5"/>
    <w:rsid w:val="007B46C5"/>
    <w:rsid w:val="007B52E3"/>
    <w:rsid w:val="007B5D9C"/>
    <w:rsid w:val="007B68B0"/>
    <w:rsid w:val="007B6920"/>
    <w:rsid w:val="007B789B"/>
    <w:rsid w:val="007C128D"/>
    <w:rsid w:val="007C15B3"/>
    <w:rsid w:val="007C19C0"/>
    <w:rsid w:val="007C19F9"/>
    <w:rsid w:val="007C451A"/>
    <w:rsid w:val="007C470A"/>
    <w:rsid w:val="007C4A5A"/>
    <w:rsid w:val="007C57D4"/>
    <w:rsid w:val="007C64F1"/>
    <w:rsid w:val="007C7438"/>
    <w:rsid w:val="007D0215"/>
    <w:rsid w:val="007D0472"/>
    <w:rsid w:val="007D080F"/>
    <w:rsid w:val="007D09CB"/>
    <w:rsid w:val="007D15C6"/>
    <w:rsid w:val="007D1926"/>
    <w:rsid w:val="007D2035"/>
    <w:rsid w:val="007D4BE8"/>
    <w:rsid w:val="007D4D87"/>
    <w:rsid w:val="007D5426"/>
    <w:rsid w:val="007D59F2"/>
    <w:rsid w:val="007D5D83"/>
    <w:rsid w:val="007D60BD"/>
    <w:rsid w:val="007D7E14"/>
    <w:rsid w:val="007D7ED2"/>
    <w:rsid w:val="007E2BE1"/>
    <w:rsid w:val="007E585D"/>
    <w:rsid w:val="007E653E"/>
    <w:rsid w:val="007E69A3"/>
    <w:rsid w:val="007E6F51"/>
    <w:rsid w:val="007F0409"/>
    <w:rsid w:val="007F0638"/>
    <w:rsid w:val="007F10E8"/>
    <w:rsid w:val="007F18F8"/>
    <w:rsid w:val="007F2616"/>
    <w:rsid w:val="007F2B1B"/>
    <w:rsid w:val="007F6BA7"/>
    <w:rsid w:val="007F75DE"/>
    <w:rsid w:val="007F78A3"/>
    <w:rsid w:val="008002BF"/>
    <w:rsid w:val="008006C7"/>
    <w:rsid w:val="00801432"/>
    <w:rsid w:val="00801B5E"/>
    <w:rsid w:val="008025B4"/>
    <w:rsid w:val="00802BB6"/>
    <w:rsid w:val="00803195"/>
    <w:rsid w:val="00805130"/>
    <w:rsid w:val="00807188"/>
    <w:rsid w:val="008118DA"/>
    <w:rsid w:val="00812C79"/>
    <w:rsid w:val="00813793"/>
    <w:rsid w:val="00813B0A"/>
    <w:rsid w:val="00814884"/>
    <w:rsid w:val="00814B5A"/>
    <w:rsid w:val="00815411"/>
    <w:rsid w:val="00820350"/>
    <w:rsid w:val="00821375"/>
    <w:rsid w:val="00821AF9"/>
    <w:rsid w:val="008230DB"/>
    <w:rsid w:val="008239F5"/>
    <w:rsid w:val="00824056"/>
    <w:rsid w:val="00824370"/>
    <w:rsid w:val="00824D59"/>
    <w:rsid w:val="00824FBE"/>
    <w:rsid w:val="0082514D"/>
    <w:rsid w:val="008253A1"/>
    <w:rsid w:val="00825B67"/>
    <w:rsid w:val="008262CA"/>
    <w:rsid w:val="00826331"/>
    <w:rsid w:val="0082728A"/>
    <w:rsid w:val="008275A4"/>
    <w:rsid w:val="0083531C"/>
    <w:rsid w:val="0083628C"/>
    <w:rsid w:val="0084055F"/>
    <w:rsid w:val="00840B1D"/>
    <w:rsid w:val="00843862"/>
    <w:rsid w:val="00843DDB"/>
    <w:rsid w:val="00843FD1"/>
    <w:rsid w:val="0084492B"/>
    <w:rsid w:val="00844B51"/>
    <w:rsid w:val="00846F90"/>
    <w:rsid w:val="008472BA"/>
    <w:rsid w:val="008500E3"/>
    <w:rsid w:val="00854B79"/>
    <w:rsid w:val="008551A1"/>
    <w:rsid w:val="008552B4"/>
    <w:rsid w:val="00856731"/>
    <w:rsid w:val="008575A9"/>
    <w:rsid w:val="008609BD"/>
    <w:rsid w:val="008611FA"/>
    <w:rsid w:val="00861892"/>
    <w:rsid w:val="00862AC8"/>
    <w:rsid w:val="00862CE3"/>
    <w:rsid w:val="00863C92"/>
    <w:rsid w:val="008642ED"/>
    <w:rsid w:val="0086688C"/>
    <w:rsid w:val="008669EA"/>
    <w:rsid w:val="00867947"/>
    <w:rsid w:val="008700CA"/>
    <w:rsid w:val="00870361"/>
    <w:rsid w:val="0087081F"/>
    <w:rsid w:val="00870A7B"/>
    <w:rsid w:val="00872FA2"/>
    <w:rsid w:val="008735C7"/>
    <w:rsid w:val="00873C26"/>
    <w:rsid w:val="00874377"/>
    <w:rsid w:val="00875F8E"/>
    <w:rsid w:val="008807A4"/>
    <w:rsid w:val="00880C6A"/>
    <w:rsid w:val="00880D9E"/>
    <w:rsid w:val="00881B55"/>
    <w:rsid w:val="00882187"/>
    <w:rsid w:val="008835A2"/>
    <w:rsid w:val="00883A3F"/>
    <w:rsid w:val="00884BAA"/>
    <w:rsid w:val="008853CE"/>
    <w:rsid w:val="008861F7"/>
    <w:rsid w:val="008878F8"/>
    <w:rsid w:val="00887F70"/>
    <w:rsid w:val="00891081"/>
    <w:rsid w:val="00891459"/>
    <w:rsid w:val="00891576"/>
    <w:rsid w:val="00892350"/>
    <w:rsid w:val="008A02D1"/>
    <w:rsid w:val="008A0DE7"/>
    <w:rsid w:val="008A1E61"/>
    <w:rsid w:val="008A2EF6"/>
    <w:rsid w:val="008A3D0C"/>
    <w:rsid w:val="008A404B"/>
    <w:rsid w:val="008A4A7D"/>
    <w:rsid w:val="008A5453"/>
    <w:rsid w:val="008A5F54"/>
    <w:rsid w:val="008A7803"/>
    <w:rsid w:val="008B16B3"/>
    <w:rsid w:val="008B2271"/>
    <w:rsid w:val="008B27F6"/>
    <w:rsid w:val="008B2B50"/>
    <w:rsid w:val="008B2B79"/>
    <w:rsid w:val="008B5B95"/>
    <w:rsid w:val="008B6709"/>
    <w:rsid w:val="008B6B82"/>
    <w:rsid w:val="008C3440"/>
    <w:rsid w:val="008C37C0"/>
    <w:rsid w:val="008C3FE0"/>
    <w:rsid w:val="008C57F6"/>
    <w:rsid w:val="008C6368"/>
    <w:rsid w:val="008C678F"/>
    <w:rsid w:val="008C704C"/>
    <w:rsid w:val="008D0483"/>
    <w:rsid w:val="008D25F7"/>
    <w:rsid w:val="008D3561"/>
    <w:rsid w:val="008D3E08"/>
    <w:rsid w:val="008D3F20"/>
    <w:rsid w:val="008D3F8E"/>
    <w:rsid w:val="008D41BD"/>
    <w:rsid w:val="008D7326"/>
    <w:rsid w:val="008E0758"/>
    <w:rsid w:val="008E0DDC"/>
    <w:rsid w:val="008E29CE"/>
    <w:rsid w:val="008E577E"/>
    <w:rsid w:val="008E5BB2"/>
    <w:rsid w:val="008E7233"/>
    <w:rsid w:val="008F02F3"/>
    <w:rsid w:val="008F14FD"/>
    <w:rsid w:val="008F2EE3"/>
    <w:rsid w:val="008F34BB"/>
    <w:rsid w:val="008F3520"/>
    <w:rsid w:val="008F379D"/>
    <w:rsid w:val="008F45F9"/>
    <w:rsid w:val="008F6384"/>
    <w:rsid w:val="00900718"/>
    <w:rsid w:val="009007B0"/>
    <w:rsid w:val="00903C56"/>
    <w:rsid w:val="009046E5"/>
    <w:rsid w:val="009063C8"/>
    <w:rsid w:val="00907DE6"/>
    <w:rsid w:val="0091080C"/>
    <w:rsid w:val="0091093F"/>
    <w:rsid w:val="00914003"/>
    <w:rsid w:val="009160B6"/>
    <w:rsid w:val="00917948"/>
    <w:rsid w:val="00917BC5"/>
    <w:rsid w:val="00917C40"/>
    <w:rsid w:val="00917F00"/>
    <w:rsid w:val="00920EB5"/>
    <w:rsid w:val="009218F9"/>
    <w:rsid w:val="009238DE"/>
    <w:rsid w:val="00924EDC"/>
    <w:rsid w:val="00924FB5"/>
    <w:rsid w:val="00926072"/>
    <w:rsid w:val="00926352"/>
    <w:rsid w:val="00927410"/>
    <w:rsid w:val="009279C6"/>
    <w:rsid w:val="00930D97"/>
    <w:rsid w:val="00930EF4"/>
    <w:rsid w:val="009313AF"/>
    <w:rsid w:val="00932F15"/>
    <w:rsid w:val="00933064"/>
    <w:rsid w:val="0093393E"/>
    <w:rsid w:val="00933F92"/>
    <w:rsid w:val="00935E5D"/>
    <w:rsid w:val="0093677E"/>
    <w:rsid w:val="0093715E"/>
    <w:rsid w:val="009412A9"/>
    <w:rsid w:val="0094341F"/>
    <w:rsid w:val="00943734"/>
    <w:rsid w:val="00943DDB"/>
    <w:rsid w:val="0094440E"/>
    <w:rsid w:val="00944C75"/>
    <w:rsid w:val="009453A5"/>
    <w:rsid w:val="00945D2B"/>
    <w:rsid w:val="009473F8"/>
    <w:rsid w:val="00947D7B"/>
    <w:rsid w:val="00951044"/>
    <w:rsid w:val="009516DC"/>
    <w:rsid w:val="00951962"/>
    <w:rsid w:val="00952016"/>
    <w:rsid w:val="00953F3B"/>
    <w:rsid w:val="009545C5"/>
    <w:rsid w:val="00954A59"/>
    <w:rsid w:val="009568E8"/>
    <w:rsid w:val="00956ED9"/>
    <w:rsid w:val="009602B5"/>
    <w:rsid w:val="009607A0"/>
    <w:rsid w:val="00961FC2"/>
    <w:rsid w:val="00962384"/>
    <w:rsid w:val="00963874"/>
    <w:rsid w:val="00964114"/>
    <w:rsid w:val="009649BF"/>
    <w:rsid w:val="009649D1"/>
    <w:rsid w:val="009662DB"/>
    <w:rsid w:val="00967AFA"/>
    <w:rsid w:val="00967BB3"/>
    <w:rsid w:val="00967C41"/>
    <w:rsid w:val="00971D00"/>
    <w:rsid w:val="00974E1B"/>
    <w:rsid w:val="00976BBE"/>
    <w:rsid w:val="00977350"/>
    <w:rsid w:val="00981679"/>
    <w:rsid w:val="0098183A"/>
    <w:rsid w:val="0098200F"/>
    <w:rsid w:val="00982D27"/>
    <w:rsid w:val="00983488"/>
    <w:rsid w:val="009834E8"/>
    <w:rsid w:val="00984477"/>
    <w:rsid w:val="00984C03"/>
    <w:rsid w:val="00985BDF"/>
    <w:rsid w:val="00986616"/>
    <w:rsid w:val="00986DA5"/>
    <w:rsid w:val="0099099E"/>
    <w:rsid w:val="00990AB1"/>
    <w:rsid w:val="009912E3"/>
    <w:rsid w:val="00991940"/>
    <w:rsid w:val="00992DEE"/>
    <w:rsid w:val="00993BC3"/>
    <w:rsid w:val="009A0959"/>
    <w:rsid w:val="009A1B1A"/>
    <w:rsid w:val="009A3207"/>
    <w:rsid w:val="009A43A6"/>
    <w:rsid w:val="009A4C65"/>
    <w:rsid w:val="009A513E"/>
    <w:rsid w:val="009A7077"/>
    <w:rsid w:val="009A735C"/>
    <w:rsid w:val="009B0A1F"/>
    <w:rsid w:val="009B0C33"/>
    <w:rsid w:val="009B0CAB"/>
    <w:rsid w:val="009B1427"/>
    <w:rsid w:val="009B1BD7"/>
    <w:rsid w:val="009B308A"/>
    <w:rsid w:val="009B3470"/>
    <w:rsid w:val="009B5FEF"/>
    <w:rsid w:val="009B7252"/>
    <w:rsid w:val="009C2F0E"/>
    <w:rsid w:val="009C38D5"/>
    <w:rsid w:val="009C3F59"/>
    <w:rsid w:val="009C41BB"/>
    <w:rsid w:val="009C6704"/>
    <w:rsid w:val="009C689A"/>
    <w:rsid w:val="009D0C12"/>
    <w:rsid w:val="009D0F1C"/>
    <w:rsid w:val="009D3E06"/>
    <w:rsid w:val="009D5162"/>
    <w:rsid w:val="009D6711"/>
    <w:rsid w:val="009D761B"/>
    <w:rsid w:val="009E1106"/>
    <w:rsid w:val="009E11BB"/>
    <w:rsid w:val="009E2FA4"/>
    <w:rsid w:val="009E5E59"/>
    <w:rsid w:val="009E64E9"/>
    <w:rsid w:val="009E75E3"/>
    <w:rsid w:val="009E7979"/>
    <w:rsid w:val="009E7C32"/>
    <w:rsid w:val="009F032F"/>
    <w:rsid w:val="009F1208"/>
    <w:rsid w:val="009F1410"/>
    <w:rsid w:val="009F1903"/>
    <w:rsid w:val="009F2C2F"/>
    <w:rsid w:val="009F31B0"/>
    <w:rsid w:val="009F447E"/>
    <w:rsid w:val="009F5D1C"/>
    <w:rsid w:val="009F734A"/>
    <w:rsid w:val="00A00874"/>
    <w:rsid w:val="00A00A95"/>
    <w:rsid w:val="00A00D39"/>
    <w:rsid w:val="00A01FDE"/>
    <w:rsid w:val="00A02279"/>
    <w:rsid w:val="00A03CA8"/>
    <w:rsid w:val="00A0404D"/>
    <w:rsid w:val="00A05040"/>
    <w:rsid w:val="00A057F7"/>
    <w:rsid w:val="00A05FC1"/>
    <w:rsid w:val="00A0602F"/>
    <w:rsid w:val="00A0609F"/>
    <w:rsid w:val="00A060A4"/>
    <w:rsid w:val="00A07C01"/>
    <w:rsid w:val="00A10BA2"/>
    <w:rsid w:val="00A10E24"/>
    <w:rsid w:val="00A11E1F"/>
    <w:rsid w:val="00A127F4"/>
    <w:rsid w:val="00A13244"/>
    <w:rsid w:val="00A15ACC"/>
    <w:rsid w:val="00A17E36"/>
    <w:rsid w:val="00A2070B"/>
    <w:rsid w:val="00A209C7"/>
    <w:rsid w:val="00A20CB6"/>
    <w:rsid w:val="00A20D2A"/>
    <w:rsid w:val="00A21CB5"/>
    <w:rsid w:val="00A2364F"/>
    <w:rsid w:val="00A25467"/>
    <w:rsid w:val="00A25D23"/>
    <w:rsid w:val="00A26886"/>
    <w:rsid w:val="00A27C2C"/>
    <w:rsid w:val="00A30437"/>
    <w:rsid w:val="00A32F6B"/>
    <w:rsid w:val="00A34D22"/>
    <w:rsid w:val="00A35155"/>
    <w:rsid w:val="00A35527"/>
    <w:rsid w:val="00A35D8A"/>
    <w:rsid w:val="00A366D4"/>
    <w:rsid w:val="00A37625"/>
    <w:rsid w:val="00A37D9C"/>
    <w:rsid w:val="00A409E8"/>
    <w:rsid w:val="00A40B0E"/>
    <w:rsid w:val="00A40B24"/>
    <w:rsid w:val="00A424F5"/>
    <w:rsid w:val="00A4458B"/>
    <w:rsid w:val="00A46BD6"/>
    <w:rsid w:val="00A52474"/>
    <w:rsid w:val="00A52F2C"/>
    <w:rsid w:val="00A5390A"/>
    <w:rsid w:val="00A53ECF"/>
    <w:rsid w:val="00A54BEC"/>
    <w:rsid w:val="00A55938"/>
    <w:rsid w:val="00A56546"/>
    <w:rsid w:val="00A56CF6"/>
    <w:rsid w:val="00A63853"/>
    <w:rsid w:val="00A64030"/>
    <w:rsid w:val="00A647C5"/>
    <w:rsid w:val="00A64E45"/>
    <w:rsid w:val="00A6661E"/>
    <w:rsid w:val="00A66CA7"/>
    <w:rsid w:val="00A70C7E"/>
    <w:rsid w:val="00A710C3"/>
    <w:rsid w:val="00A7182A"/>
    <w:rsid w:val="00A71CED"/>
    <w:rsid w:val="00A733F3"/>
    <w:rsid w:val="00A73597"/>
    <w:rsid w:val="00A73AB7"/>
    <w:rsid w:val="00A74470"/>
    <w:rsid w:val="00A74DFD"/>
    <w:rsid w:val="00A7560E"/>
    <w:rsid w:val="00A758E4"/>
    <w:rsid w:val="00A75AAA"/>
    <w:rsid w:val="00A75ED9"/>
    <w:rsid w:val="00A77851"/>
    <w:rsid w:val="00A8245A"/>
    <w:rsid w:val="00A82F25"/>
    <w:rsid w:val="00A85099"/>
    <w:rsid w:val="00A8666C"/>
    <w:rsid w:val="00A86F72"/>
    <w:rsid w:val="00A906AD"/>
    <w:rsid w:val="00A90C04"/>
    <w:rsid w:val="00A9102A"/>
    <w:rsid w:val="00A91F15"/>
    <w:rsid w:val="00A9360E"/>
    <w:rsid w:val="00A93664"/>
    <w:rsid w:val="00A94209"/>
    <w:rsid w:val="00A95239"/>
    <w:rsid w:val="00A9692B"/>
    <w:rsid w:val="00AA164C"/>
    <w:rsid w:val="00AA2622"/>
    <w:rsid w:val="00AA6CE5"/>
    <w:rsid w:val="00AA7348"/>
    <w:rsid w:val="00AA73A5"/>
    <w:rsid w:val="00AA7CDC"/>
    <w:rsid w:val="00AB039D"/>
    <w:rsid w:val="00AB1756"/>
    <w:rsid w:val="00AB23F0"/>
    <w:rsid w:val="00AB26DC"/>
    <w:rsid w:val="00AB4EEB"/>
    <w:rsid w:val="00AC004B"/>
    <w:rsid w:val="00AC02C6"/>
    <w:rsid w:val="00AC1CA5"/>
    <w:rsid w:val="00AC2148"/>
    <w:rsid w:val="00AC2CFC"/>
    <w:rsid w:val="00AC3422"/>
    <w:rsid w:val="00AC4D92"/>
    <w:rsid w:val="00AC51AA"/>
    <w:rsid w:val="00AC559A"/>
    <w:rsid w:val="00AC5E58"/>
    <w:rsid w:val="00AC69CD"/>
    <w:rsid w:val="00AC72AE"/>
    <w:rsid w:val="00AC7816"/>
    <w:rsid w:val="00AD0CF0"/>
    <w:rsid w:val="00AD1E52"/>
    <w:rsid w:val="00AD26D3"/>
    <w:rsid w:val="00AD28CA"/>
    <w:rsid w:val="00AD2D8E"/>
    <w:rsid w:val="00AD3667"/>
    <w:rsid w:val="00AD3B77"/>
    <w:rsid w:val="00AD4446"/>
    <w:rsid w:val="00AD4CEA"/>
    <w:rsid w:val="00AD6ECE"/>
    <w:rsid w:val="00AD7593"/>
    <w:rsid w:val="00AD76B0"/>
    <w:rsid w:val="00AE0291"/>
    <w:rsid w:val="00AE0D80"/>
    <w:rsid w:val="00AE14EA"/>
    <w:rsid w:val="00AE1A16"/>
    <w:rsid w:val="00AE35CC"/>
    <w:rsid w:val="00AE37C2"/>
    <w:rsid w:val="00AE5135"/>
    <w:rsid w:val="00AE7147"/>
    <w:rsid w:val="00AE7964"/>
    <w:rsid w:val="00AF124E"/>
    <w:rsid w:val="00AF12D0"/>
    <w:rsid w:val="00AF1CBD"/>
    <w:rsid w:val="00AF1F40"/>
    <w:rsid w:val="00AF292A"/>
    <w:rsid w:val="00AF3ADC"/>
    <w:rsid w:val="00AF4A46"/>
    <w:rsid w:val="00AF4B5D"/>
    <w:rsid w:val="00B02CDE"/>
    <w:rsid w:val="00B05924"/>
    <w:rsid w:val="00B05F8C"/>
    <w:rsid w:val="00B0630D"/>
    <w:rsid w:val="00B075E9"/>
    <w:rsid w:val="00B1195B"/>
    <w:rsid w:val="00B135E3"/>
    <w:rsid w:val="00B13975"/>
    <w:rsid w:val="00B1525B"/>
    <w:rsid w:val="00B16055"/>
    <w:rsid w:val="00B16787"/>
    <w:rsid w:val="00B16966"/>
    <w:rsid w:val="00B16A61"/>
    <w:rsid w:val="00B16CCF"/>
    <w:rsid w:val="00B172A7"/>
    <w:rsid w:val="00B20061"/>
    <w:rsid w:val="00B218AF"/>
    <w:rsid w:val="00B21BB4"/>
    <w:rsid w:val="00B23416"/>
    <w:rsid w:val="00B24BF5"/>
    <w:rsid w:val="00B26B05"/>
    <w:rsid w:val="00B26BBE"/>
    <w:rsid w:val="00B30595"/>
    <w:rsid w:val="00B31C0D"/>
    <w:rsid w:val="00B32270"/>
    <w:rsid w:val="00B335D3"/>
    <w:rsid w:val="00B35E4F"/>
    <w:rsid w:val="00B37C88"/>
    <w:rsid w:val="00B40973"/>
    <w:rsid w:val="00B40FED"/>
    <w:rsid w:val="00B42997"/>
    <w:rsid w:val="00B42C62"/>
    <w:rsid w:val="00B4755B"/>
    <w:rsid w:val="00B47C72"/>
    <w:rsid w:val="00B50374"/>
    <w:rsid w:val="00B508D5"/>
    <w:rsid w:val="00B51BE6"/>
    <w:rsid w:val="00B51BEE"/>
    <w:rsid w:val="00B541AA"/>
    <w:rsid w:val="00B54EBC"/>
    <w:rsid w:val="00B56571"/>
    <w:rsid w:val="00B57793"/>
    <w:rsid w:val="00B57B17"/>
    <w:rsid w:val="00B603DD"/>
    <w:rsid w:val="00B60729"/>
    <w:rsid w:val="00B61D20"/>
    <w:rsid w:val="00B63975"/>
    <w:rsid w:val="00B63E10"/>
    <w:rsid w:val="00B64435"/>
    <w:rsid w:val="00B64676"/>
    <w:rsid w:val="00B65232"/>
    <w:rsid w:val="00B65375"/>
    <w:rsid w:val="00B6552C"/>
    <w:rsid w:val="00B661E9"/>
    <w:rsid w:val="00B6637C"/>
    <w:rsid w:val="00B664F1"/>
    <w:rsid w:val="00B66867"/>
    <w:rsid w:val="00B67141"/>
    <w:rsid w:val="00B67D82"/>
    <w:rsid w:val="00B70F29"/>
    <w:rsid w:val="00B70F3D"/>
    <w:rsid w:val="00B712B6"/>
    <w:rsid w:val="00B7153C"/>
    <w:rsid w:val="00B7215C"/>
    <w:rsid w:val="00B72637"/>
    <w:rsid w:val="00B745D8"/>
    <w:rsid w:val="00B74C26"/>
    <w:rsid w:val="00B762F9"/>
    <w:rsid w:val="00B77A8F"/>
    <w:rsid w:val="00B80E56"/>
    <w:rsid w:val="00B81390"/>
    <w:rsid w:val="00B82A91"/>
    <w:rsid w:val="00B83F46"/>
    <w:rsid w:val="00B8534A"/>
    <w:rsid w:val="00B85E78"/>
    <w:rsid w:val="00B86136"/>
    <w:rsid w:val="00B86D07"/>
    <w:rsid w:val="00B87483"/>
    <w:rsid w:val="00B87D23"/>
    <w:rsid w:val="00B92C1F"/>
    <w:rsid w:val="00B9314A"/>
    <w:rsid w:val="00B93B8F"/>
    <w:rsid w:val="00B93CF1"/>
    <w:rsid w:val="00B9433A"/>
    <w:rsid w:val="00B94CA6"/>
    <w:rsid w:val="00B96023"/>
    <w:rsid w:val="00B96A67"/>
    <w:rsid w:val="00B96A8B"/>
    <w:rsid w:val="00BA2DBC"/>
    <w:rsid w:val="00BA39BF"/>
    <w:rsid w:val="00BA4315"/>
    <w:rsid w:val="00BA4BF4"/>
    <w:rsid w:val="00BA4E60"/>
    <w:rsid w:val="00BA64B9"/>
    <w:rsid w:val="00BA65A8"/>
    <w:rsid w:val="00BA77AF"/>
    <w:rsid w:val="00BB40CC"/>
    <w:rsid w:val="00BB5841"/>
    <w:rsid w:val="00BB5B8E"/>
    <w:rsid w:val="00BB5D23"/>
    <w:rsid w:val="00BB7EF8"/>
    <w:rsid w:val="00BC0B6F"/>
    <w:rsid w:val="00BC1AAB"/>
    <w:rsid w:val="00BC1DA9"/>
    <w:rsid w:val="00BC2914"/>
    <w:rsid w:val="00BC3087"/>
    <w:rsid w:val="00BC3377"/>
    <w:rsid w:val="00BC4876"/>
    <w:rsid w:val="00BC4E29"/>
    <w:rsid w:val="00BC5106"/>
    <w:rsid w:val="00BC597F"/>
    <w:rsid w:val="00BC72BF"/>
    <w:rsid w:val="00BC7755"/>
    <w:rsid w:val="00BD0707"/>
    <w:rsid w:val="00BD201A"/>
    <w:rsid w:val="00BD25CE"/>
    <w:rsid w:val="00BD41F9"/>
    <w:rsid w:val="00BD439C"/>
    <w:rsid w:val="00BD4F3E"/>
    <w:rsid w:val="00BD7688"/>
    <w:rsid w:val="00BD7DF0"/>
    <w:rsid w:val="00BE0B1F"/>
    <w:rsid w:val="00BE1035"/>
    <w:rsid w:val="00BE22F1"/>
    <w:rsid w:val="00BE2339"/>
    <w:rsid w:val="00BE25C2"/>
    <w:rsid w:val="00BE2A00"/>
    <w:rsid w:val="00BE3584"/>
    <w:rsid w:val="00BE5058"/>
    <w:rsid w:val="00BE5101"/>
    <w:rsid w:val="00BE571E"/>
    <w:rsid w:val="00BE57D1"/>
    <w:rsid w:val="00BE5E2C"/>
    <w:rsid w:val="00BF279E"/>
    <w:rsid w:val="00BF34B0"/>
    <w:rsid w:val="00BF4620"/>
    <w:rsid w:val="00BF4DA2"/>
    <w:rsid w:val="00BF59E3"/>
    <w:rsid w:val="00BF5C25"/>
    <w:rsid w:val="00BF60FC"/>
    <w:rsid w:val="00BF71DE"/>
    <w:rsid w:val="00BF7480"/>
    <w:rsid w:val="00C0052C"/>
    <w:rsid w:val="00C009A8"/>
    <w:rsid w:val="00C0492A"/>
    <w:rsid w:val="00C04CDE"/>
    <w:rsid w:val="00C05CF0"/>
    <w:rsid w:val="00C05D67"/>
    <w:rsid w:val="00C10479"/>
    <w:rsid w:val="00C12AAA"/>
    <w:rsid w:val="00C14250"/>
    <w:rsid w:val="00C151EA"/>
    <w:rsid w:val="00C158AE"/>
    <w:rsid w:val="00C207D7"/>
    <w:rsid w:val="00C209D8"/>
    <w:rsid w:val="00C21092"/>
    <w:rsid w:val="00C21835"/>
    <w:rsid w:val="00C22CE5"/>
    <w:rsid w:val="00C22E09"/>
    <w:rsid w:val="00C22E46"/>
    <w:rsid w:val="00C23438"/>
    <w:rsid w:val="00C23BAA"/>
    <w:rsid w:val="00C24441"/>
    <w:rsid w:val="00C26127"/>
    <w:rsid w:val="00C26B32"/>
    <w:rsid w:val="00C270C6"/>
    <w:rsid w:val="00C276A2"/>
    <w:rsid w:val="00C3027D"/>
    <w:rsid w:val="00C323E6"/>
    <w:rsid w:val="00C36BC9"/>
    <w:rsid w:val="00C4021D"/>
    <w:rsid w:val="00C409D5"/>
    <w:rsid w:val="00C41615"/>
    <w:rsid w:val="00C42429"/>
    <w:rsid w:val="00C454E5"/>
    <w:rsid w:val="00C464A8"/>
    <w:rsid w:val="00C46C0E"/>
    <w:rsid w:val="00C46E59"/>
    <w:rsid w:val="00C47EE1"/>
    <w:rsid w:val="00C47FE9"/>
    <w:rsid w:val="00C51239"/>
    <w:rsid w:val="00C51F56"/>
    <w:rsid w:val="00C524C3"/>
    <w:rsid w:val="00C5260F"/>
    <w:rsid w:val="00C5343C"/>
    <w:rsid w:val="00C534F0"/>
    <w:rsid w:val="00C53E43"/>
    <w:rsid w:val="00C541F2"/>
    <w:rsid w:val="00C54B42"/>
    <w:rsid w:val="00C55114"/>
    <w:rsid w:val="00C56BED"/>
    <w:rsid w:val="00C56F21"/>
    <w:rsid w:val="00C570C3"/>
    <w:rsid w:val="00C572C8"/>
    <w:rsid w:val="00C604FA"/>
    <w:rsid w:val="00C60E7A"/>
    <w:rsid w:val="00C60F36"/>
    <w:rsid w:val="00C613A5"/>
    <w:rsid w:val="00C62245"/>
    <w:rsid w:val="00C64366"/>
    <w:rsid w:val="00C652BF"/>
    <w:rsid w:val="00C66DC1"/>
    <w:rsid w:val="00C70039"/>
    <w:rsid w:val="00C706C0"/>
    <w:rsid w:val="00C70773"/>
    <w:rsid w:val="00C7214A"/>
    <w:rsid w:val="00C73C0B"/>
    <w:rsid w:val="00C77299"/>
    <w:rsid w:val="00C8011E"/>
    <w:rsid w:val="00C81A7D"/>
    <w:rsid w:val="00C82582"/>
    <w:rsid w:val="00C875E0"/>
    <w:rsid w:val="00C903E4"/>
    <w:rsid w:val="00C910F4"/>
    <w:rsid w:val="00C9145C"/>
    <w:rsid w:val="00C91723"/>
    <w:rsid w:val="00C928FD"/>
    <w:rsid w:val="00C92E9F"/>
    <w:rsid w:val="00C92FCD"/>
    <w:rsid w:val="00C948EC"/>
    <w:rsid w:val="00C94DC7"/>
    <w:rsid w:val="00C95B8A"/>
    <w:rsid w:val="00C96ACD"/>
    <w:rsid w:val="00C96D5E"/>
    <w:rsid w:val="00C96E09"/>
    <w:rsid w:val="00C97188"/>
    <w:rsid w:val="00C97E9A"/>
    <w:rsid w:val="00CA08D2"/>
    <w:rsid w:val="00CA0EDF"/>
    <w:rsid w:val="00CA216A"/>
    <w:rsid w:val="00CA2C55"/>
    <w:rsid w:val="00CA3ADC"/>
    <w:rsid w:val="00CA3C85"/>
    <w:rsid w:val="00CA40C2"/>
    <w:rsid w:val="00CA547E"/>
    <w:rsid w:val="00CA6789"/>
    <w:rsid w:val="00CB016A"/>
    <w:rsid w:val="00CB2CFD"/>
    <w:rsid w:val="00CB310A"/>
    <w:rsid w:val="00CB34D8"/>
    <w:rsid w:val="00CB3C44"/>
    <w:rsid w:val="00CB3DCC"/>
    <w:rsid w:val="00CB42CE"/>
    <w:rsid w:val="00CB4342"/>
    <w:rsid w:val="00CB4509"/>
    <w:rsid w:val="00CB4874"/>
    <w:rsid w:val="00CB4FF3"/>
    <w:rsid w:val="00CB5B00"/>
    <w:rsid w:val="00CB5EBB"/>
    <w:rsid w:val="00CB64DF"/>
    <w:rsid w:val="00CB7C5A"/>
    <w:rsid w:val="00CC1232"/>
    <w:rsid w:val="00CC17E4"/>
    <w:rsid w:val="00CC18C0"/>
    <w:rsid w:val="00CC1EEE"/>
    <w:rsid w:val="00CC2593"/>
    <w:rsid w:val="00CC26C0"/>
    <w:rsid w:val="00CC3831"/>
    <w:rsid w:val="00CC4666"/>
    <w:rsid w:val="00CC4819"/>
    <w:rsid w:val="00CC5E71"/>
    <w:rsid w:val="00CC7083"/>
    <w:rsid w:val="00CC7495"/>
    <w:rsid w:val="00CC772D"/>
    <w:rsid w:val="00CD08EC"/>
    <w:rsid w:val="00CD2B3B"/>
    <w:rsid w:val="00CD303F"/>
    <w:rsid w:val="00CD33E8"/>
    <w:rsid w:val="00CD3B41"/>
    <w:rsid w:val="00CD4B4C"/>
    <w:rsid w:val="00CD543E"/>
    <w:rsid w:val="00CD585E"/>
    <w:rsid w:val="00CD5A90"/>
    <w:rsid w:val="00CD5C47"/>
    <w:rsid w:val="00CD6DCE"/>
    <w:rsid w:val="00CD77C5"/>
    <w:rsid w:val="00CE0A39"/>
    <w:rsid w:val="00CE185C"/>
    <w:rsid w:val="00CE353E"/>
    <w:rsid w:val="00CE3D5A"/>
    <w:rsid w:val="00CE5AD2"/>
    <w:rsid w:val="00CE6BD0"/>
    <w:rsid w:val="00CF02ED"/>
    <w:rsid w:val="00CF0C94"/>
    <w:rsid w:val="00CF10FA"/>
    <w:rsid w:val="00CF131B"/>
    <w:rsid w:val="00CF28A8"/>
    <w:rsid w:val="00CF28D1"/>
    <w:rsid w:val="00CF376F"/>
    <w:rsid w:val="00CF4911"/>
    <w:rsid w:val="00CF7316"/>
    <w:rsid w:val="00CF75EB"/>
    <w:rsid w:val="00CF7D56"/>
    <w:rsid w:val="00D0013D"/>
    <w:rsid w:val="00D02985"/>
    <w:rsid w:val="00D043C9"/>
    <w:rsid w:val="00D04C4F"/>
    <w:rsid w:val="00D05368"/>
    <w:rsid w:val="00D0675E"/>
    <w:rsid w:val="00D071CB"/>
    <w:rsid w:val="00D07562"/>
    <w:rsid w:val="00D1134F"/>
    <w:rsid w:val="00D11396"/>
    <w:rsid w:val="00D11F6E"/>
    <w:rsid w:val="00D12524"/>
    <w:rsid w:val="00D128C5"/>
    <w:rsid w:val="00D1483D"/>
    <w:rsid w:val="00D14846"/>
    <w:rsid w:val="00D14BE3"/>
    <w:rsid w:val="00D1564C"/>
    <w:rsid w:val="00D15A04"/>
    <w:rsid w:val="00D163B3"/>
    <w:rsid w:val="00D16653"/>
    <w:rsid w:val="00D174E3"/>
    <w:rsid w:val="00D17C7D"/>
    <w:rsid w:val="00D208F8"/>
    <w:rsid w:val="00D20ABB"/>
    <w:rsid w:val="00D20DBA"/>
    <w:rsid w:val="00D213AF"/>
    <w:rsid w:val="00D2201E"/>
    <w:rsid w:val="00D25749"/>
    <w:rsid w:val="00D25F5F"/>
    <w:rsid w:val="00D2777A"/>
    <w:rsid w:val="00D27C63"/>
    <w:rsid w:val="00D3087D"/>
    <w:rsid w:val="00D31F53"/>
    <w:rsid w:val="00D32FC3"/>
    <w:rsid w:val="00D34FD7"/>
    <w:rsid w:val="00D359E7"/>
    <w:rsid w:val="00D35E34"/>
    <w:rsid w:val="00D365CA"/>
    <w:rsid w:val="00D37032"/>
    <w:rsid w:val="00D37447"/>
    <w:rsid w:val="00D3756B"/>
    <w:rsid w:val="00D376D4"/>
    <w:rsid w:val="00D41F53"/>
    <w:rsid w:val="00D42632"/>
    <w:rsid w:val="00D427EF"/>
    <w:rsid w:val="00D42DAD"/>
    <w:rsid w:val="00D4440F"/>
    <w:rsid w:val="00D45D54"/>
    <w:rsid w:val="00D4600B"/>
    <w:rsid w:val="00D46704"/>
    <w:rsid w:val="00D4751D"/>
    <w:rsid w:val="00D475A9"/>
    <w:rsid w:val="00D51675"/>
    <w:rsid w:val="00D52B29"/>
    <w:rsid w:val="00D5337E"/>
    <w:rsid w:val="00D53B34"/>
    <w:rsid w:val="00D54F5B"/>
    <w:rsid w:val="00D57162"/>
    <w:rsid w:val="00D57EF9"/>
    <w:rsid w:val="00D638BF"/>
    <w:rsid w:val="00D63E38"/>
    <w:rsid w:val="00D64CEC"/>
    <w:rsid w:val="00D6541D"/>
    <w:rsid w:val="00D6746C"/>
    <w:rsid w:val="00D67498"/>
    <w:rsid w:val="00D70071"/>
    <w:rsid w:val="00D707FC"/>
    <w:rsid w:val="00D71CBE"/>
    <w:rsid w:val="00D72983"/>
    <w:rsid w:val="00D72A37"/>
    <w:rsid w:val="00D733EC"/>
    <w:rsid w:val="00D7371D"/>
    <w:rsid w:val="00D73AF0"/>
    <w:rsid w:val="00D73BDE"/>
    <w:rsid w:val="00D73D73"/>
    <w:rsid w:val="00D74B07"/>
    <w:rsid w:val="00D776C1"/>
    <w:rsid w:val="00D77F68"/>
    <w:rsid w:val="00D80DA9"/>
    <w:rsid w:val="00D82B50"/>
    <w:rsid w:val="00D83603"/>
    <w:rsid w:val="00D84C78"/>
    <w:rsid w:val="00D850E2"/>
    <w:rsid w:val="00D8510C"/>
    <w:rsid w:val="00D86E0E"/>
    <w:rsid w:val="00D875D5"/>
    <w:rsid w:val="00D87F24"/>
    <w:rsid w:val="00D904BA"/>
    <w:rsid w:val="00D90CE1"/>
    <w:rsid w:val="00D90D47"/>
    <w:rsid w:val="00D9110B"/>
    <w:rsid w:val="00D917E3"/>
    <w:rsid w:val="00D91A1C"/>
    <w:rsid w:val="00D91B53"/>
    <w:rsid w:val="00D9222F"/>
    <w:rsid w:val="00D932E1"/>
    <w:rsid w:val="00D93C01"/>
    <w:rsid w:val="00D94C8E"/>
    <w:rsid w:val="00D95536"/>
    <w:rsid w:val="00D95D4F"/>
    <w:rsid w:val="00D95E80"/>
    <w:rsid w:val="00D963A0"/>
    <w:rsid w:val="00DA20E8"/>
    <w:rsid w:val="00DA2D1A"/>
    <w:rsid w:val="00DA3A24"/>
    <w:rsid w:val="00DA6714"/>
    <w:rsid w:val="00DA6A92"/>
    <w:rsid w:val="00DA74B1"/>
    <w:rsid w:val="00DA7F31"/>
    <w:rsid w:val="00DB1090"/>
    <w:rsid w:val="00DB14AA"/>
    <w:rsid w:val="00DB34CA"/>
    <w:rsid w:val="00DB4340"/>
    <w:rsid w:val="00DB6533"/>
    <w:rsid w:val="00DB6A18"/>
    <w:rsid w:val="00DB7381"/>
    <w:rsid w:val="00DB7FD9"/>
    <w:rsid w:val="00DC0D37"/>
    <w:rsid w:val="00DC0D9F"/>
    <w:rsid w:val="00DC138B"/>
    <w:rsid w:val="00DC14C1"/>
    <w:rsid w:val="00DC2377"/>
    <w:rsid w:val="00DC2CBF"/>
    <w:rsid w:val="00DC3592"/>
    <w:rsid w:val="00DC493D"/>
    <w:rsid w:val="00DC4B03"/>
    <w:rsid w:val="00DC67E3"/>
    <w:rsid w:val="00DC79E3"/>
    <w:rsid w:val="00DD1930"/>
    <w:rsid w:val="00DD2A19"/>
    <w:rsid w:val="00DD2AF2"/>
    <w:rsid w:val="00DD3D62"/>
    <w:rsid w:val="00DD5B75"/>
    <w:rsid w:val="00DD6470"/>
    <w:rsid w:val="00DD76D8"/>
    <w:rsid w:val="00DD7FC4"/>
    <w:rsid w:val="00DE1140"/>
    <w:rsid w:val="00DE2A96"/>
    <w:rsid w:val="00DE420D"/>
    <w:rsid w:val="00DE497D"/>
    <w:rsid w:val="00DE71AF"/>
    <w:rsid w:val="00DE7E52"/>
    <w:rsid w:val="00DF0703"/>
    <w:rsid w:val="00DF07AD"/>
    <w:rsid w:val="00DF0D9E"/>
    <w:rsid w:val="00DF17B2"/>
    <w:rsid w:val="00DF1B00"/>
    <w:rsid w:val="00DF1D3C"/>
    <w:rsid w:val="00DF32F3"/>
    <w:rsid w:val="00DF3586"/>
    <w:rsid w:val="00DF3C79"/>
    <w:rsid w:val="00DF4460"/>
    <w:rsid w:val="00DF4772"/>
    <w:rsid w:val="00DF50F6"/>
    <w:rsid w:val="00DF5B83"/>
    <w:rsid w:val="00DF7E6A"/>
    <w:rsid w:val="00E0221F"/>
    <w:rsid w:val="00E02A5C"/>
    <w:rsid w:val="00E03550"/>
    <w:rsid w:val="00E05E41"/>
    <w:rsid w:val="00E1016D"/>
    <w:rsid w:val="00E1186D"/>
    <w:rsid w:val="00E11C5C"/>
    <w:rsid w:val="00E1223A"/>
    <w:rsid w:val="00E134FE"/>
    <w:rsid w:val="00E13AF6"/>
    <w:rsid w:val="00E16073"/>
    <w:rsid w:val="00E201CB"/>
    <w:rsid w:val="00E20641"/>
    <w:rsid w:val="00E20D40"/>
    <w:rsid w:val="00E22487"/>
    <w:rsid w:val="00E243D4"/>
    <w:rsid w:val="00E24C89"/>
    <w:rsid w:val="00E26C30"/>
    <w:rsid w:val="00E26F81"/>
    <w:rsid w:val="00E33460"/>
    <w:rsid w:val="00E3449E"/>
    <w:rsid w:val="00E3459B"/>
    <w:rsid w:val="00E34DB0"/>
    <w:rsid w:val="00E34E01"/>
    <w:rsid w:val="00E3520D"/>
    <w:rsid w:val="00E358BF"/>
    <w:rsid w:val="00E36AF0"/>
    <w:rsid w:val="00E37519"/>
    <w:rsid w:val="00E37717"/>
    <w:rsid w:val="00E40480"/>
    <w:rsid w:val="00E40A85"/>
    <w:rsid w:val="00E40D64"/>
    <w:rsid w:val="00E40F2B"/>
    <w:rsid w:val="00E4160E"/>
    <w:rsid w:val="00E42BCC"/>
    <w:rsid w:val="00E43465"/>
    <w:rsid w:val="00E44AE7"/>
    <w:rsid w:val="00E44B76"/>
    <w:rsid w:val="00E44E93"/>
    <w:rsid w:val="00E45453"/>
    <w:rsid w:val="00E46F4B"/>
    <w:rsid w:val="00E4716A"/>
    <w:rsid w:val="00E50B95"/>
    <w:rsid w:val="00E50EAC"/>
    <w:rsid w:val="00E525E8"/>
    <w:rsid w:val="00E53074"/>
    <w:rsid w:val="00E53683"/>
    <w:rsid w:val="00E53C4B"/>
    <w:rsid w:val="00E53D0B"/>
    <w:rsid w:val="00E54295"/>
    <w:rsid w:val="00E548D6"/>
    <w:rsid w:val="00E54B99"/>
    <w:rsid w:val="00E55DCB"/>
    <w:rsid w:val="00E56EB3"/>
    <w:rsid w:val="00E57174"/>
    <w:rsid w:val="00E5770F"/>
    <w:rsid w:val="00E60ADD"/>
    <w:rsid w:val="00E60D74"/>
    <w:rsid w:val="00E60EC5"/>
    <w:rsid w:val="00E612A3"/>
    <w:rsid w:val="00E620CC"/>
    <w:rsid w:val="00E6325D"/>
    <w:rsid w:val="00E63EC0"/>
    <w:rsid w:val="00E64BDE"/>
    <w:rsid w:val="00E66638"/>
    <w:rsid w:val="00E66F6B"/>
    <w:rsid w:val="00E6783B"/>
    <w:rsid w:val="00E6785E"/>
    <w:rsid w:val="00E678C2"/>
    <w:rsid w:val="00E7059A"/>
    <w:rsid w:val="00E71397"/>
    <w:rsid w:val="00E7286E"/>
    <w:rsid w:val="00E729A7"/>
    <w:rsid w:val="00E741D2"/>
    <w:rsid w:val="00E75749"/>
    <w:rsid w:val="00E768E5"/>
    <w:rsid w:val="00E76D22"/>
    <w:rsid w:val="00E77F20"/>
    <w:rsid w:val="00E808D7"/>
    <w:rsid w:val="00E82065"/>
    <w:rsid w:val="00E825FC"/>
    <w:rsid w:val="00E82A88"/>
    <w:rsid w:val="00E82C80"/>
    <w:rsid w:val="00E838F5"/>
    <w:rsid w:val="00E85637"/>
    <w:rsid w:val="00E87DB7"/>
    <w:rsid w:val="00E90475"/>
    <w:rsid w:val="00E912AB"/>
    <w:rsid w:val="00E92494"/>
    <w:rsid w:val="00E9272A"/>
    <w:rsid w:val="00E93B9E"/>
    <w:rsid w:val="00E9557C"/>
    <w:rsid w:val="00E96060"/>
    <w:rsid w:val="00E960E7"/>
    <w:rsid w:val="00E9714E"/>
    <w:rsid w:val="00EA140B"/>
    <w:rsid w:val="00EA2BED"/>
    <w:rsid w:val="00EA2DA6"/>
    <w:rsid w:val="00EA474B"/>
    <w:rsid w:val="00EA476A"/>
    <w:rsid w:val="00EA4EAF"/>
    <w:rsid w:val="00EA7738"/>
    <w:rsid w:val="00EA79ED"/>
    <w:rsid w:val="00EB2B63"/>
    <w:rsid w:val="00EB4D42"/>
    <w:rsid w:val="00EB59A4"/>
    <w:rsid w:val="00EB6408"/>
    <w:rsid w:val="00EB71CC"/>
    <w:rsid w:val="00EC0782"/>
    <w:rsid w:val="00EC07BE"/>
    <w:rsid w:val="00EC14BA"/>
    <w:rsid w:val="00EC3BB4"/>
    <w:rsid w:val="00EC51CF"/>
    <w:rsid w:val="00EC5A18"/>
    <w:rsid w:val="00EC5E34"/>
    <w:rsid w:val="00ED1821"/>
    <w:rsid w:val="00ED4D2A"/>
    <w:rsid w:val="00ED4E4B"/>
    <w:rsid w:val="00ED63E2"/>
    <w:rsid w:val="00ED6486"/>
    <w:rsid w:val="00ED6AE5"/>
    <w:rsid w:val="00ED6C3A"/>
    <w:rsid w:val="00ED77A4"/>
    <w:rsid w:val="00ED7D56"/>
    <w:rsid w:val="00EE0843"/>
    <w:rsid w:val="00EE1065"/>
    <w:rsid w:val="00EE155F"/>
    <w:rsid w:val="00EE26BA"/>
    <w:rsid w:val="00EE378F"/>
    <w:rsid w:val="00EE442A"/>
    <w:rsid w:val="00EE683B"/>
    <w:rsid w:val="00EE703B"/>
    <w:rsid w:val="00EE7CEA"/>
    <w:rsid w:val="00EF0384"/>
    <w:rsid w:val="00EF3738"/>
    <w:rsid w:val="00EF3C7C"/>
    <w:rsid w:val="00EF56E3"/>
    <w:rsid w:val="00EF654F"/>
    <w:rsid w:val="00EF6A0A"/>
    <w:rsid w:val="00F04701"/>
    <w:rsid w:val="00F05902"/>
    <w:rsid w:val="00F05C98"/>
    <w:rsid w:val="00F060E5"/>
    <w:rsid w:val="00F0616E"/>
    <w:rsid w:val="00F06651"/>
    <w:rsid w:val="00F07562"/>
    <w:rsid w:val="00F076BF"/>
    <w:rsid w:val="00F07FF6"/>
    <w:rsid w:val="00F1089D"/>
    <w:rsid w:val="00F10A1A"/>
    <w:rsid w:val="00F115E3"/>
    <w:rsid w:val="00F11E7E"/>
    <w:rsid w:val="00F1274F"/>
    <w:rsid w:val="00F140B5"/>
    <w:rsid w:val="00F1447A"/>
    <w:rsid w:val="00F14B0C"/>
    <w:rsid w:val="00F14BDA"/>
    <w:rsid w:val="00F151CA"/>
    <w:rsid w:val="00F16F01"/>
    <w:rsid w:val="00F170B5"/>
    <w:rsid w:val="00F17375"/>
    <w:rsid w:val="00F20299"/>
    <w:rsid w:val="00F20F81"/>
    <w:rsid w:val="00F21EA3"/>
    <w:rsid w:val="00F2231F"/>
    <w:rsid w:val="00F22935"/>
    <w:rsid w:val="00F22C62"/>
    <w:rsid w:val="00F233F4"/>
    <w:rsid w:val="00F247E5"/>
    <w:rsid w:val="00F24C3B"/>
    <w:rsid w:val="00F27169"/>
    <w:rsid w:val="00F272B8"/>
    <w:rsid w:val="00F27C14"/>
    <w:rsid w:val="00F325B2"/>
    <w:rsid w:val="00F327AA"/>
    <w:rsid w:val="00F3332B"/>
    <w:rsid w:val="00F34C83"/>
    <w:rsid w:val="00F37DB9"/>
    <w:rsid w:val="00F409B8"/>
    <w:rsid w:val="00F42701"/>
    <w:rsid w:val="00F4360C"/>
    <w:rsid w:val="00F43AA6"/>
    <w:rsid w:val="00F44117"/>
    <w:rsid w:val="00F45D07"/>
    <w:rsid w:val="00F51C35"/>
    <w:rsid w:val="00F541D7"/>
    <w:rsid w:val="00F549A7"/>
    <w:rsid w:val="00F54A01"/>
    <w:rsid w:val="00F55667"/>
    <w:rsid w:val="00F556A1"/>
    <w:rsid w:val="00F55940"/>
    <w:rsid w:val="00F57B0B"/>
    <w:rsid w:val="00F6099C"/>
    <w:rsid w:val="00F60B9C"/>
    <w:rsid w:val="00F60D0C"/>
    <w:rsid w:val="00F62BC6"/>
    <w:rsid w:val="00F63C7B"/>
    <w:rsid w:val="00F642D1"/>
    <w:rsid w:val="00F64822"/>
    <w:rsid w:val="00F656D6"/>
    <w:rsid w:val="00F665BB"/>
    <w:rsid w:val="00F704E7"/>
    <w:rsid w:val="00F70B52"/>
    <w:rsid w:val="00F70C5B"/>
    <w:rsid w:val="00F72586"/>
    <w:rsid w:val="00F73CD2"/>
    <w:rsid w:val="00F74F36"/>
    <w:rsid w:val="00F76E04"/>
    <w:rsid w:val="00F77705"/>
    <w:rsid w:val="00F77CD4"/>
    <w:rsid w:val="00F81E75"/>
    <w:rsid w:val="00F827B9"/>
    <w:rsid w:val="00F83712"/>
    <w:rsid w:val="00F84213"/>
    <w:rsid w:val="00F8762A"/>
    <w:rsid w:val="00F92A9B"/>
    <w:rsid w:val="00F95CD7"/>
    <w:rsid w:val="00F968E6"/>
    <w:rsid w:val="00F96E15"/>
    <w:rsid w:val="00F97324"/>
    <w:rsid w:val="00F97A77"/>
    <w:rsid w:val="00FA03C5"/>
    <w:rsid w:val="00FA0930"/>
    <w:rsid w:val="00FA14A5"/>
    <w:rsid w:val="00FA1E77"/>
    <w:rsid w:val="00FA23FC"/>
    <w:rsid w:val="00FA3CDD"/>
    <w:rsid w:val="00FA55B8"/>
    <w:rsid w:val="00FA59E5"/>
    <w:rsid w:val="00FA5C7B"/>
    <w:rsid w:val="00FA5D58"/>
    <w:rsid w:val="00FA63C6"/>
    <w:rsid w:val="00FA7337"/>
    <w:rsid w:val="00FA7FB5"/>
    <w:rsid w:val="00FB0817"/>
    <w:rsid w:val="00FB0BF4"/>
    <w:rsid w:val="00FB0D12"/>
    <w:rsid w:val="00FB0FF7"/>
    <w:rsid w:val="00FB15A3"/>
    <w:rsid w:val="00FB1E90"/>
    <w:rsid w:val="00FB2740"/>
    <w:rsid w:val="00FB2A37"/>
    <w:rsid w:val="00FB4756"/>
    <w:rsid w:val="00FB510E"/>
    <w:rsid w:val="00FC14AA"/>
    <w:rsid w:val="00FC193A"/>
    <w:rsid w:val="00FC33B6"/>
    <w:rsid w:val="00FC40D9"/>
    <w:rsid w:val="00FC6D1B"/>
    <w:rsid w:val="00FC7ED6"/>
    <w:rsid w:val="00FD07FC"/>
    <w:rsid w:val="00FD17D1"/>
    <w:rsid w:val="00FD24C6"/>
    <w:rsid w:val="00FD322B"/>
    <w:rsid w:val="00FD4C4C"/>
    <w:rsid w:val="00FD4C7B"/>
    <w:rsid w:val="00FD5096"/>
    <w:rsid w:val="00FD6CE0"/>
    <w:rsid w:val="00FD70AF"/>
    <w:rsid w:val="00FE078F"/>
    <w:rsid w:val="00FE1454"/>
    <w:rsid w:val="00FE2BAF"/>
    <w:rsid w:val="00FE3703"/>
    <w:rsid w:val="00FE432A"/>
    <w:rsid w:val="00FE5338"/>
    <w:rsid w:val="00FE575D"/>
    <w:rsid w:val="00FE5EFF"/>
    <w:rsid w:val="00FE6F70"/>
    <w:rsid w:val="00FE72A6"/>
    <w:rsid w:val="00FE7A4F"/>
    <w:rsid w:val="00FE7CE1"/>
    <w:rsid w:val="00FF00D6"/>
    <w:rsid w:val="00FF0447"/>
    <w:rsid w:val="00FF0564"/>
    <w:rsid w:val="00FF0FF7"/>
    <w:rsid w:val="00FF1DE4"/>
    <w:rsid w:val="00FF394F"/>
    <w:rsid w:val="00FF448A"/>
    <w:rsid w:val="00FF4A63"/>
    <w:rsid w:val="00FF65FD"/>
    <w:rsid w:val="00FF7A15"/>
    <w:rsid w:val="6CE5EB1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A43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CA5"/>
    <w:rPr>
      <w:rFonts w:ascii="Times New Roman" w:hAnsi="Times New Roman"/>
    </w:rPr>
  </w:style>
  <w:style w:type="paragraph" w:styleId="Heading1">
    <w:name w:val="heading 1"/>
    <w:basedOn w:val="Normal"/>
    <w:next w:val="Normal"/>
    <w:link w:val="Heading1Char"/>
    <w:autoRedefine/>
    <w:uiPriority w:val="9"/>
    <w:qFormat/>
    <w:rsid w:val="00891459"/>
    <w:pPr>
      <w:keepNext/>
      <w:keepLines/>
      <w:numPr>
        <w:numId w:val="61"/>
      </w:numPr>
      <w:ind w:left="567" w:hanging="549"/>
      <w:outlineLvl w:val="0"/>
    </w:pPr>
    <w:rPr>
      <w:rFonts w:eastAsiaTheme="majorEastAsia" w:cs="Times New Roman"/>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891459"/>
    <w:pPr>
      <w:keepNext/>
      <w:keepLines/>
      <w:numPr>
        <w:ilvl w:val="1"/>
        <w:numId w:val="61"/>
      </w:numPr>
      <w:spacing w:before="200"/>
      <w:ind w:left="567" w:hanging="549"/>
      <w:outlineLvl w:val="1"/>
    </w:pPr>
    <w:rPr>
      <w:rFonts w:eastAsiaTheme="majorEastAsia" w:cs="Times New Roman"/>
      <w:b/>
      <w:bCs/>
      <w:color w:val="4F81BD" w:themeColor="accent1"/>
      <w:sz w:val="26"/>
      <w:szCs w:val="26"/>
    </w:rPr>
  </w:style>
  <w:style w:type="paragraph" w:styleId="Heading3">
    <w:name w:val="heading 3"/>
    <w:basedOn w:val="Normal"/>
    <w:next w:val="Normal"/>
    <w:link w:val="Heading3Char"/>
    <w:uiPriority w:val="9"/>
    <w:unhideWhenUsed/>
    <w:qFormat/>
    <w:rsid w:val="00951962"/>
    <w:pPr>
      <w:keepNext/>
      <w:keepLines/>
      <w:numPr>
        <w:ilvl w:val="2"/>
        <w:numId w:val="6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2D8E"/>
    <w:pPr>
      <w:keepNext/>
      <w:keepLines/>
      <w:numPr>
        <w:ilvl w:val="3"/>
        <w:numId w:val="6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96D5E"/>
    <w:pPr>
      <w:keepNext/>
      <w:keepLines/>
      <w:numPr>
        <w:ilvl w:val="4"/>
        <w:numId w:val="6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96D5E"/>
    <w:pPr>
      <w:keepNext/>
      <w:keepLines/>
      <w:numPr>
        <w:ilvl w:val="5"/>
        <w:numId w:val="6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96D5E"/>
    <w:pPr>
      <w:keepNext/>
      <w:keepLines/>
      <w:numPr>
        <w:ilvl w:val="6"/>
        <w:numId w:val="6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96D5E"/>
    <w:pPr>
      <w:keepNext/>
      <w:keepLines/>
      <w:numPr>
        <w:ilvl w:val="7"/>
        <w:numId w:val="6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96D5E"/>
    <w:pPr>
      <w:keepNext/>
      <w:keepLines/>
      <w:numPr>
        <w:ilvl w:val="8"/>
        <w:numId w:val="6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C5E58"/>
    <w:pPr>
      <w:ind w:left="720"/>
      <w:contextualSpacing/>
    </w:pPr>
  </w:style>
  <w:style w:type="character" w:styleId="Hyperlink">
    <w:name w:val="Hyperlink"/>
    <w:basedOn w:val="DefaultParagraphFont"/>
    <w:uiPriority w:val="99"/>
    <w:unhideWhenUsed/>
    <w:rsid w:val="00C46E59"/>
    <w:rPr>
      <w:color w:val="0000FF" w:themeColor="hyperlink"/>
      <w:u w:val="single"/>
    </w:rPr>
  </w:style>
  <w:style w:type="paragraph" w:customStyle="1" w:styleId="ProgramName">
    <w:name w:val="ProgramName"/>
    <w:basedOn w:val="Normal"/>
    <w:link w:val="ProgramNameChar"/>
    <w:qFormat/>
    <w:rsid w:val="00951962"/>
    <w:rPr>
      <w:rFonts w:cs="Times New Roman"/>
      <w:color w:val="FFC000"/>
    </w:rPr>
  </w:style>
  <w:style w:type="character" w:customStyle="1" w:styleId="ProgramNameChar">
    <w:name w:val="ProgramName Char"/>
    <w:basedOn w:val="DefaultParagraphFont"/>
    <w:link w:val="ProgramName"/>
    <w:rsid w:val="00951962"/>
    <w:rPr>
      <w:rFonts w:ascii="Times New Roman" w:hAnsi="Times New Roman" w:cs="Times New Roman"/>
      <w:color w:val="FFC000"/>
    </w:rPr>
  </w:style>
  <w:style w:type="paragraph" w:customStyle="1" w:styleId="String">
    <w:name w:val="String"/>
    <w:basedOn w:val="Normal"/>
    <w:link w:val="StringChar"/>
    <w:qFormat/>
    <w:rsid w:val="00951962"/>
    <w:rPr>
      <w:rFonts w:cs="Times New Roman"/>
      <w:color w:val="00B0F0"/>
    </w:rPr>
  </w:style>
  <w:style w:type="character" w:customStyle="1" w:styleId="StringChar">
    <w:name w:val="String Char"/>
    <w:basedOn w:val="DefaultParagraphFont"/>
    <w:link w:val="String"/>
    <w:rsid w:val="00951962"/>
    <w:rPr>
      <w:rFonts w:ascii="Times New Roman" w:hAnsi="Times New Roman" w:cs="Times New Roman"/>
      <w:color w:val="00B0F0"/>
    </w:rPr>
  </w:style>
  <w:style w:type="paragraph" w:customStyle="1" w:styleId="Integer">
    <w:name w:val="Integer"/>
    <w:basedOn w:val="Normal"/>
    <w:link w:val="IntegerChar"/>
    <w:qFormat/>
    <w:rsid w:val="00951962"/>
    <w:rPr>
      <w:rFonts w:cs="Times New Roman"/>
      <w:color w:val="C00000"/>
    </w:rPr>
  </w:style>
  <w:style w:type="character" w:customStyle="1" w:styleId="IntegerChar">
    <w:name w:val="Integer Char"/>
    <w:basedOn w:val="DefaultParagraphFont"/>
    <w:link w:val="Integer"/>
    <w:rsid w:val="00951962"/>
    <w:rPr>
      <w:rFonts w:ascii="Times New Roman" w:hAnsi="Times New Roman" w:cs="Times New Roman"/>
      <w:color w:val="C00000"/>
    </w:rPr>
  </w:style>
  <w:style w:type="paragraph" w:customStyle="1" w:styleId="PathFilenames">
    <w:name w:val="PathFilenames"/>
    <w:link w:val="PathFilenamesChar"/>
    <w:qFormat/>
    <w:rsid w:val="00346127"/>
    <w:rPr>
      <w:rFonts w:ascii="Times New Roman" w:hAnsi="Times New Roman" w:cs="Times New Roman"/>
      <w:i/>
      <w:color w:val="92D050"/>
    </w:rPr>
  </w:style>
  <w:style w:type="character" w:customStyle="1" w:styleId="PathFilenamesChar">
    <w:name w:val="PathFilenames Char"/>
    <w:basedOn w:val="DefaultParagraphFont"/>
    <w:link w:val="PathFilenames"/>
    <w:rsid w:val="00346127"/>
    <w:rPr>
      <w:rFonts w:ascii="Times New Roman" w:hAnsi="Times New Roman" w:cs="Times New Roman"/>
      <w:i/>
      <w:color w:val="92D050"/>
    </w:rPr>
  </w:style>
  <w:style w:type="paragraph" w:customStyle="1" w:styleId="VariableInBox">
    <w:name w:val="VariableInBox"/>
    <w:basedOn w:val="Normal"/>
    <w:link w:val="VariableInBoxChar"/>
    <w:qFormat/>
    <w:rsid w:val="00951962"/>
    <w:rPr>
      <w:color w:val="7030A0"/>
    </w:rPr>
  </w:style>
  <w:style w:type="character" w:customStyle="1" w:styleId="VariableInBoxChar">
    <w:name w:val="VariableInBox Char"/>
    <w:basedOn w:val="DefaultParagraphFont"/>
    <w:link w:val="VariableInBox"/>
    <w:rsid w:val="00951962"/>
    <w:rPr>
      <w:rFonts w:ascii="Times New Roman" w:hAnsi="Times New Roman"/>
      <w:color w:val="7030A0"/>
    </w:rPr>
  </w:style>
  <w:style w:type="paragraph" w:customStyle="1" w:styleId="Buttons">
    <w:name w:val="Buttons"/>
    <w:basedOn w:val="Normal"/>
    <w:link w:val="ButtonsChar"/>
    <w:qFormat/>
    <w:rsid w:val="00951962"/>
    <w:rPr>
      <w:rFonts w:cs="Times New Roman"/>
      <w:b/>
      <w:color w:val="92D050"/>
    </w:rPr>
  </w:style>
  <w:style w:type="character" w:customStyle="1" w:styleId="ButtonsChar">
    <w:name w:val="Buttons Char"/>
    <w:basedOn w:val="DefaultParagraphFont"/>
    <w:link w:val="Buttons"/>
    <w:rsid w:val="00951962"/>
    <w:rPr>
      <w:rFonts w:ascii="Times New Roman" w:hAnsi="Times New Roman" w:cs="Times New Roman"/>
      <w:b/>
      <w:color w:val="92D050"/>
    </w:rPr>
  </w:style>
  <w:style w:type="paragraph" w:customStyle="1" w:styleId="Comment">
    <w:name w:val="Comment"/>
    <w:basedOn w:val="Normal"/>
    <w:link w:val="CommentChar"/>
    <w:qFormat/>
    <w:rsid w:val="00951962"/>
    <w:rPr>
      <w:rFonts w:cs="Times New Roman"/>
      <w:color w:val="00B050"/>
    </w:rPr>
  </w:style>
  <w:style w:type="character" w:customStyle="1" w:styleId="CommentChar">
    <w:name w:val="Comment Char"/>
    <w:basedOn w:val="DefaultParagraphFont"/>
    <w:link w:val="Comment"/>
    <w:rsid w:val="00951962"/>
    <w:rPr>
      <w:rFonts w:ascii="Times New Roman" w:hAnsi="Times New Roman" w:cs="Times New Roman"/>
      <w:color w:val="00B050"/>
    </w:rPr>
  </w:style>
  <w:style w:type="paragraph" w:customStyle="1" w:styleId="Float">
    <w:name w:val="Float"/>
    <w:basedOn w:val="Normal"/>
    <w:link w:val="FloatChar"/>
    <w:qFormat/>
    <w:rsid w:val="00951962"/>
    <w:rPr>
      <w:color w:val="FF0000"/>
    </w:rPr>
  </w:style>
  <w:style w:type="character" w:customStyle="1" w:styleId="FloatChar">
    <w:name w:val="Float Char"/>
    <w:basedOn w:val="DefaultParagraphFont"/>
    <w:link w:val="Float"/>
    <w:rsid w:val="00951962"/>
    <w:rPr>
      <w:color w:val="FF0000"/>
    </w:rPr>
  </w:style>
  <w:style w:type="paragraph" w:customStyle="1" w:styleId="Variable">
    <w:name w:val="Variable"/>
    <w:basedOn w:val="Normal"/>
    <w:link w:val="VariableChar"/>
    <w:qFormat/>
    <w:rsid w:val="00951962"/>
    <w:rPr>
      <w:color w:val="7030A0"/>
    </w:rPr>
  </w:style>
  <w:style w:type="character" w:customStyle="1" w:styleId="VariableChar">
    <w:name w:val="Variable Char"/>
    <w:basedOn w:val="DefaultParagraphFont"/>
    <w:link w:val="Variable"/>
    <w:rsid w:val="00951962"/>
    <w:rPr>
      <w:color w:val="7030A0"/>
    </w:rPr>
  </w:style>
  <w:style w:type="paragraph" w:customStyle="1" w:styleId="ListBracket">
    <w:name w:val="ListBracket"/>
    <w:basedOn w:val="Normal"/>
    <w:link w:val="ListBracketChar"/>
    <w:qFormat/>
    <w:rsid w:val="00951962"/>
    <w:rPr>
      <w:rFonts w:cs="Times New Roman"/>
      <w:b/>
      <w:color w:val="0070C0"/>
    </w:rPr>
  </w:style>
  <w:style w:type="character" w:customStyle="1" w:styleId="ListBracketChar">
    <w:name w:val="ListBracket Char"/>
    <w:basedOn w:val="DefaultParagraphFont"/>
    <w:link w:val="ListBracket"/>
    <w:rsid w:val="00951962"/>
    <w:rPr>
      <w:rFonts w:ascii="Times New Roman" w:hAnsi="Times New Roman" w:cs="Times New Roman"/>
      <w:b/>
      <w:color w:val="0070C0"/>
    </w:rPr>
  </w:style>
  <w:style w:type="character" w:customStyle="1" w:styleId="Heading1Char">
    <w:name w:val="Heading 1 Char"/>
    <w:basedOn w:val="DefaultParagraphFont"/>
    <w:link w:val="Heading1"/>
    <w:uiPriority w:val="9"/>
    <w:rsid w:val="00891459"/>
    <w:rPr>
      <w:rFonts w:ascii="Times New Roman" w:eastAsiaTheme="majorEastAsia" w:hAnsi="Times New Roman" w:cs="Times New Roman"/>
      <w:b/>
      <w:bCs/>
      <w:color w:val="345A8A" w:themeColor="accent1" w:themeShade="B5"/>
      <w:sz w:val="32"/>
      <w:szCs w:val="32"/>
    </w:rPr>
  </w:style>
  <w:style w:type="character" w:customStyle="1" w:styleId="Heading2Char">
    <w:name w:val="Heading 2 Char"/>
    <w:basedOn w:val="DefaultParagraphFont"/>
    <w:link w:val="Heading2"/>
    <w:uiPriority w:val="9"/>
    <w:rsid w:val="00891459"/>
    <w:rPr>
      <w:rFonts w:ascii="Times New Roman" w:eastAsiaTheme="majorEastAsia" w:hAnsi="Times New Roman" w:cs="Times New Roman"/>
      <w:b/>
      <w:bCs/>
      <w:color w:val="4F81BD" w:themeColor="accent1"/>
      <w:sz w:val="26"/>
      <w:szCs w:val="26"/>
    </w:rPr>
  </w:style>
  <w:style w:type="character" w:customStyle="1" w:styleId="Heading3Char">
    <w:name w:val="Heading 3 Char"/>
    <w:basedOn w:val="DefaultParagraphFont"/>
    <w:link w:val="Heading3"/>
    <w:uiPriority w:val="9"/>
    <w:rsid w:val="00951962"/>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951962"/>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21AF9"/>
    <w:rPr>
      <w:rFonts w:ascii="Tahoma" w:hAnsi="Tahoma" w:cs="Tahoma"/>
      <w:sz w:val="16"/>
      <w:szCs w:val="16"/>
    </w:rPr>
  </w:style>
  <w:style w:type="character" w:customStyle="1" w:styleId="BalloonTextChar">
    <w:name w:val="Balloon Text Char"/>
    <w:basedOn w:val="DefaultParagraphFont"/>
    <w:link w:val="BalloonText"/>
    <w:uiPriority w:val="99"/>
    <w:semiHidden/>
    <w:rsid w:val="00821AF9"/>
    <w:rPr>
      <w:rFonts w:ascii="Tahoma" w:hAnsi="Tahoma" w:cs="Tahoma"/>
      <w:sz w:val="16"/>
      <w:szCs w:val="16"/>
    </w:rPr>
  </w:style>
  <w:style w:type="paragraph" w:styleId="NoSpacing">
    <w:name w:val="No Spacing"/>
    <w:link w:val="NoSpacingChar"/>
    <w:uiPriority w:val="1"/>
    <w:qFormat/>
    <w:rsid w:val="00B05F8C"/>
    <w:rPr>
      <w:sz w:val="22"/>
      <w:szCs w:val="22"/>
      <w:lang w:val="en-US" w:eastAsia="ja-JP"/>
    </w:rPr>
  </w:style>
  <w:style w:type="character" w:customStyle="1" w:styleId="NoSpacingChar">
    <w:name w:val="No Spacing Char"/>
    <w:basedOn w:val="DefaultParagraphFont"/>
    <w:link w:val="NoSpacing"/>
    <w:uiPriority w:val="1"/>
    <w:rsid w:val="00B05F8C"/>
    <w:rPr>
      <w:sz w:val="22"/>
      <w:szCs w:val="22"/>
      <w:lang w:val="en-US" w:eastAsia="ja-JP"/>
    </w:rPr>
  </w:style>
  <w:style w:type="paragraph" w:styleId="TOC1">
    <w:name w:val="toc 1"/>
    <w:basedOn w:val="Normal"/>
    <w:next w:val="Normal"/>
    <w:autoRedefine/>
    <w:uiPriority w:val="39"/>
    <w:unhideWhenUsed/>
    <w:rsid w:val="003E35C0"/>
    <w:pPr>
      <w:spacing w:after="100"/>
    </w:pPr>
  </w:style>
  <w:style w:type="paragraph" w:styleId="TOC2">
    <w:name w:val="toc 2"/>
    <w:basedOn w:val="Normal"/>
    <w:next w:val="Normal"/>
    <w:autoRedefine/>
    <w:uiPriority w:val="39"/>
    <w:unhideWhenUsed/>
    <w:rsid w:val="003E35C0"/>
    <w:pPr>
      <w:spacing w:after="100"/>
      <w:ind w:left="240"/>
    </w:pPr>
  </w:style>
  <w:style w:type="paragraph" w:styleId="Caption">
    <w:name w:val="caption"/>
    <w:basedOn w:val="Normal"/>
    <w:next w:val="Normal"/>
    <w:uiPriority w:val="35"/>
    <w:unhideWhenUsed/>
    <w:qFormat/>
    <w:rsid w:val="00082515"/>
    <w:pPr>
      <w:spacing w:after="200"/>
    </w:pPr>
    <w:rPr>
      <w:b/>
      <w:bCs/>
      <w:sz w:val="18"/>
      <w:szCs w:val="18"/>
    </w:rPr>
  </w:style>
  <w:style w:type="character" w:styleId="FollowedHyperlink">
    <w:name w:val="FollowedHyperlink"/>
    <w:basedOn w:val="DefaultParagraphFont"/>
    <w:uiPriority w:val="99"/>
    <w:semiHidden/>
    <w:unhideWhenUsed/>
    <w:rsid w:val="00C95B8A"/>
    <w:rPr>
      <w:color w:val="800080" w:themeColor="followedHyperlink"/>
      <w:u w:val="single"/>
    </w:rPr>
  </w:style>
  <w:style w:type="table" w:styleId="TableGrid">
    <w:name w:val="Table Grid"/>
    <w:basedOn w:val="TableNormal"/>
    <w:uiPriority w:val="59"/>
    <w:rsid w:val="000371D9"/>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0A247D"/>
    <w:pPr>
      <w:tabs>
        <w:tab w:val="left" w:pos="900"/>
        <w:tab w:val="right" w:leader="dot" w:pos="9016"/>
      </w:tabs>
      <w:spacing w:after="100"/>
      <w:ind w:left="270"/>
    </w:pPr>
  </w:style>
  <w:style w:type="character" w:styleId="CommentReference">
    <w:name w:val="annotation reference"/>
    <w:basedOn w:val="DefaultParagraphFont"/>
    <w:uiPriority w:val="99"/>
    <w:semiHidden/>
    <w:unhideWhenUsed/>
    <w:rsid w:val="000E7E95"/>
    <w:rPr>
      <w:sz w:val="18"/>
      <w:szCs w:val="18"/>
    </w:rPr>
  </w:style>
  <w:style w:type="paragraph" w:styleId="CommentText">
    <w:name w:val="annotation text"/>
    <w:basedOn w:val="Normal"/>
    <w:link w:val="CommentTextChar"/>
    <w:uiPriority w:val="99"/>
    <w:semiHidden/>
    <w:unhideWhenUsed/>
    <w:rsid w:val="000E7E95"/>
    <w:rPr>
      <w:rFonts w:asciiTheme="minorHAnsi" w:hAnsiTheme="minorHAnsi"/>
      <w:lang w:val="en-US" w:eastAsia="en-US"/>
    </w:rPr>
  </w:style>
  <w:style w:type="character" w:customStyle="1" w:styleId="CommentTextChar">
    <w:name w:val="Comment Text Char"/>
    <w:basedOn w:val="DefaultParagraphFont"/>
    <w:link w:val="CommentText"/>
    <w:uiPriority w:val="99"/>
    <w:semiHidden/>
    <w:rsid w:val="000E7E95"/>
    <w:rPr>
      <w:lang w:val="en-US" w:eastAsia="en-US"/>
    </w:rPr>
  </w:style>
  <w:style w:type="paragraph" w:styleId="CommentSubject">
    <w:name w:val="annotation subject"/>
    <w:basedOn w:val="CommentText"/>
    <w:next w:val="CommentText"/>
    <w:link w:val="CommentSubjectChar"/>
    <w:uiPriority w:val="99"/>
    <w:semiHidden/>
    <w:unhideWhenUsed/>
    <w:rsid w:val="00F97324"/>
    <w:rPr>
      <w:rFonts w:ascii="Times New Roman" w:hAnsi="Times New Roman"/>
      <w:b/>
      <w:bCs/>
      <w:sz w:val="20"/>
      <w:szCs w:val="20"/>
      <w:lang w:val="en-SG" w:eastAsia="zh-CN"/>
    </w:rPr>
  </w:style>
  <w:style w:type="character" w:customStyle="1" w:styleId="CommentSubjectChar">
    <w:name w:val="Comment Subject Char"/>
    <w:basedOn w:val="CommentTextChar"/>
    <w:link w:val="CommentSubject"/>
    <w:uiPriority w:val="99"/>
    <w:semiHidden/>
    <w:rsid w:val="00F97324"/>
    <w:rPr>
      <w:rFonts w:ascii="Times New Roman" w:hAnsi="Times New Roman"/>
      <w:b/>
      <w:bCs/>
      <w:sz w:val="20"/>
      <w:szCs w:val="20"/>
      <w:lang w:val="en-US" w:eastAsia="en-US"/>
    </w:rPr>
  </w:style>
  <w:style w:type="paragraph" w:customStyle="1" w:styleId="CriticalStep">
    <w:name w:val="Critical Step"/>
    <w:basedOn w:val="ListParagraph"/>
    <w:link w:val="CriticalStepChar"/>
    <w:qFormat/>
    <w:rsid w:val="0040490B"/>
    <w:pPr>
      <w:ind w:left="677"/>
      <w:contextualSpacing w:val="0"/>
    </w:pPr>
    <w:rPr>
      <w:rFonts w:cs="Times New Roman"/>
      <w:b/>
      <w:color w:val="FF00FF"/>
    </w:rPr>
  </w:style>
  <w:style w:type="character" w:customStyle="1" w:styleId="ListParagraphChar">
    <w:name w:val="List Paragraph Char"/>
    <w:basedOn w:val="DefaultParagraphFont"/>
    <w:link w:val="ListParagraph"/>
    <w:uiPriority w:val="34"/>
    <w:rsid w:val="00C151EA"/>
    <w:rPr>
      <w:rFonts w:ascii="Times New Roman" w:hAnsi="Times New Roman"/>
    </w:rPr>
  </w:style>
  <w:style w:type="character" w:customStyle="1" w:styleId="CriticalStepChar">
    <w:name w:val="Critical Step Char"/>
    <w:basedOn w:val="ListParagraphChar"/>
    <w:link w:val="CriticalStep"/>
    <w:rsid w:val="0040490B"/>
    <w:rPr>
      <w:rFonts w:ascii="Times New Roman" w:hAnsi="Times New Roman" w:cs="Times New Roman"/>
      <w:b/>
      <w:color w:val="FF00FF"/>
    </w:rPr>
  </w:style>
  <w:style w:type="paragraph" w:styleId="Revision">
    <w:name w:val="Revision"/>
    <w:hidden/>
    <w:uiPriority w:val="99"/>
    <w:semiHidden/>
    <w:rsid w:val="00D35E34"/>
    <w:rPr>
      <w:rFonts w:ascii="Times New Roman" w:hAnsi="Times New Roman"/>
    </w:rPr>
  </w:style>
  <w:style w:type="paragraph" w:styleId="Header">
    <w:name w:val="header"/>
    <w:basedOn w:val="Normal"/>
    <w:link w:val="HeaderChar"/>
    <w:uiPriority w:val="99"/>
    <w:unhideWhenUsed/>
    <w:rsid w:val="006A2C46"/>
    <w:pPr>
      <w:tabs>
        <w:tab w:val="center" w:pos="4680"/>
        <w:tab w:val="right" w:pos="9360"/>
      </w:tabs>
    </w:pPr>
  </w:style>
  <w:style w:type="character" w:customStyle="1" w:styleId="HeaderChar">
    <w:name w:val="Header Char"/>
    <w:basedOn w:val="DefaultParagraphFont"/>
    <w:link w:val="Header"/>
    <w:uiPriority w:val="99"/>
    <w:rsid w:val="006A2C46"/>
    <w:rPr>
      <w:rFonts w:ascii="Times New Roman" w:hAnsi="Times New Roman"/>
    </w:rPr>
  </w:style>
  <w:style w:type="paragraph" w:styleId="Footer">
    <w:name w:val="footer"/>
    <w:basedOn w:val="Normal"/>
    <w:link w:val="FooterChar"/>
    <w:uiPriority w:val="99"/>
    <w:unhideWhenUsed/>
    <w:rsid w:val="006A2C46"/>
    <w:pPr>
      <w:tabs>
        <w:tab w:val="center" w:pos="4680"/>
        <w:tab w:val="right" w:pos="9360"/>
      </w:tabs>
    </w:pPr>
  </w:style>
  <w:style w:type="character" w:customStyle="1" w:styleId="FooterChar">
    <w:name w:val="Footer Char"/>
    <w:basedOn w:val="DefaultParagraphFont"/>
    <w:link w:val="Footer"/>
    <w:uiPriority w:val="99"/>
    <w:rsid w:val="006A2C46"/>
    <w:rPr>
      <w:rFonts w:ascii="Times New Roman" w:hAnsi="Times New Roman"/>
    </w:rPr>
  </w:style>
  <w:style w:type="character" w:customStyle="1" w:styleId="UnresolvedMention1">
    <w:name w:val="Unresolved Mention1"/>
    <w:basedOn w:val="DefaultParagraphFont"/>
    <w:uiPriority w:val="99"/>
    <w:semiHidden/>
    <w:unhideWhenUsed/>
    <w:rsid w:val="00BE5101"/>
    <w:rPr>
      <w:color w:val="808080"/>
      <w:shd w:val="clear" w:color="auto" w:fill="E6E6E6"/>
    </w:rPr>
  </w:style>
  <w:style w:type="paragraph" w:styleId="Title">
    <w:name w:val="Title"/>
    <w:basedOn w:val="Normal"/>
    <w:next w:val="Normal"/>
    <w:link w:val="TitleChar"/>
    <w:uiPriority w:val="10"/>
    <w:qFormat/>
    <w:rsid w:val="002D58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5800"/>
    <w:rPr>
      <w:rFonts w:asciiTheme="majorHAnsi" w:eastAsiaTheme="majorEastAsia" w:hAnsiTheme="majorHAnsi" w:cstheme="majorBidi"/>
      <w:color w:val="17365D" w:themeColor="text2" w:themeShade="BF"/>
      <w:spacing w:val="5"/>
      <w:kern w:val="28"/>
      <w:sz w:val="52"/>
      <w:szCs w:val="52"/>
    </w:rPr>
  </w:style>
  <w:style w:type="character" w:customStyle="1" w:styleId="UnresolvedMention2">
    <w:name w:val="Unresolved Mention2"/>
    <w:basedOn w:val="DefaultParagraphFont"/>
    <w:uiPriority w:val="99"/>
    <w:semiHidden/>
    <w:unhideWhenUsed/>
    <w:rsid w:val="00416A5B"/>
    <w:rPr>
      <w:color w:val="808080"/>
      <w:shd w:val="clear" w:color="auto" w:fill="E6E6E6"/>
    </w:rPr>
  </w:style>
  <w:style w:type="character" w:customStyle="1" w:styleId="Heading4Char">
    <w:name w:val="Heading 4 Char"/>
    <w:basedOn w:val="DefaultParagraphFont"/>
    <w:link w:val="Heading4"/>
    <w:uiPriority w:val="9"/>
    <w:rsid w:val="00AD2D8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96D5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96D5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96D5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96D5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96D5E"/>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CA5"/>
    <w:rPr>
      <w:rFonts w:ascii="Times New Roman" w:hAnsi="Times New Roman"/>
    </w:rPr>
  </w:style>
  <w:style w:type="paragraph" w:styleId="Heading1">
    <w:name w:val="heading 1"/>
    <w:basedOn w:val="Normal"/>
    <w:next w:val="Normal"/>
    <w:link w:val="Heading1Char"/>
    <w:autoRedefine/>
    <w:uiPriority w:val="9"/>
    <w:qFormat/>
    <w:rsid w:val="00891459"/>
    <w:pPr>
      <w:keepNext/>
      <w:keepLines/>
      <w:numPr>
        <w:numId w:val="61"/>
      </w:numPr>
      <w:ind w:left="567" w:hanging="549"/>
      <w:outlineLvl w:val="0"/>
    </w:pPr>
    <w:rPr>
      <w:rFonts w:eastAsiaTheme="majorEastAsia" w:cs="Times New Roman"/>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891459"/>
    <w:pPr>
      <w:keepNext/>
      <w:keepLines/>
      <w:numPr>
        <w:ilvl w:val="1"/>
        <w:numId w:val="61"/>
      </w:numPr>
      <w:spacing w:before="200"/>
      <w:ind w:left="567" w:hanging="549"/>
      <w:outlineLvl w:val="1"/>
    </w:pPr>
    <w:rPr>
      <w:rFonts w:eastAsiaTheme="majorEastAsia" w:cs="Times New Roman"/>
      <w:b/>
      <w:bCs/>
      <w:color w:val="4F81BD" w:themeColor="accent1"/>
      <w:sz w:val="26"/>
      <w:szCs w:val="26"/>
    </w:rPr>
  </w:style>
  <w:style w:type="paragraph" w:styleId="Heading3">
    <w:name w:val="heading 3"/>
    <w:basedOn w:val="Normal"/>
    <w:next w:val="Normal"/>
    <w:link w:val="Heading3Char"/>
    <w:uiPriority w:val="9"/>
    <w:unhideWhenUsed/>
    <w:qFormat/>
    <w:rsid w:val="00951962"/>
    <w:pPr>
      <w:keepNext/>
      <w:keepLines/>
      <w:numPr>
        <w:ilvl w:val="2"/>
        <w:numId w:val="6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2D8E"/>
    <w:pPr>
      <w:keepNext/>
      <w:keepLines/>
      <w:numPr>
        <w:ilvl w:val="3"/>
        <w:numId w:val="6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96D5E"/>
    <w:pPr>
      <w:keepNext/>
      <w:keepLines/>
      <w:numPr>
        <w:ilvl w:val="4"/>
        <w:numId w:val="6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96D5E"/>
    <w:pPr>
      <w:keepNext/>
      <w:keepLines/>
      <w:numPr>
        <w:ilvl w:val="5"/>
        <w:numId w:val="6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96D5E"/>
    <w:pPr>
      <w:keepNext/>
      <w:keepLines/>
      <w:numPr>
        <w:ilvl w:val="6"/>
        <w:numId w:val="6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96D5E"/>
    <w:pPr>
      <w:keepNext/>
      <w:keepLines/>
      <w:numPr>
        <w:ilvl w:val="7"/>
        <w:numId w:val="6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96D5E"/>
    <w:pPr>
      <w:keepNext/>
      <w:keepLines/>
      <w:numPr>
        <w:ilvl w:val="8"/>
        <w:numId w:val="6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C5E58"/>
    <w:pPr>
      <w:ind w:left="720"/>
      <w:contextualSpacing/>
    </w:pPr>
  </w:style>
  <w:style w:type="character" w:styleId="Hyperlink">
    <w:name w:val="Hyperlink"/>
    <w:basedOn w:val="DefaultParagraphFont"/>
    <w:uiPriority w:val="99"/>
    <w:unhideWhenUsed/>
    <w:rsid w:val="00C46E59"/>
    <w:rPr>
      <w:color w:val="0000FF" w:themeColor="hyperlink"/>
      <w:u w:val="single"/>
    </w:rPr>
  </w:style>
  <w:style w:type="paragraph" w:customStyle="1" w:styleId="ProgramName">
    <w:name w:val="ProgramName"/>
    <w:basedOn w:val="Normal"/>
    <w:link w:val="ProgramNameChar"/>
    <w:qFormat/>
    <w:rsid w:val="00951962"/>
    <w:rPr>
      <w:rFonts w:cs="Times New Roman"/>
      <w:color w:val="FFC000"/>
    </w:rPr>
  </w:style>
  <w:style w:type="character" w:customStyle="1" w:styleId="ProgramNameChar">
    <w:name w:val="ProgramName Char"/>
    <w:basedOn w:val="DefaultParagraphFont"/>
    <w:link w:val="ProgramName"/>
    <w:rsid w:val="00951962"/>
    <w:rPr>
      <w:rFonts w:ascii="Times New Roman" w:hAnsi="Times New Roman" w:cs="Times New Roman"/>
      <w:color w:val="FFC000"/>
    </w:rPr>
  </w:style>
  <w:style w:type="paragraph" w:customStyle="1" w:styleId="String">
    <w:name w:val="String"/>
    <w:basedOn w:val="Normal"/>
    <w:link w:val="StringChar"/>
    <w:qFormat/>
    <w:rsid w:val="00951962"/>
    <w:rPr>
      <w:rFonts w:cs="Times New Roman"/>
      <w:color w:val="00B0F0"/>
    </w:rPr>
  </w:style>
  <w:style w:type="character" w:customStyle="1" w:styleId="StringChar">
    <w:name w:val="String Char"/>
    <w:basedOn w:val="DefaultParagraphFont"/>
    <w:link w:val="String"/>
    <w:rsid w:val="00951962"/>
    <w:rPr>
      <w:rFonts w:ascii="Times New Roman" w:hAnsi="Times New Roman" w:cs="Times New Roman"/>
      <w:color w:val="00B0F0"/>
    </w:rPr>
  </w:style>
  <w:style w:type="paragraph" w:customStyle="1" w:styleId="Integer">
    <w:name w:val="Integer"/>
    <w:basedOn w:val="Normal"/>
    <w:link w:val="IntegerChar"/>
    <w:qFormat/>
    <w:rsid w:val="00951962"/>
    <w:rPr>
      <w:rFonts w:cs="Times New Roman"/>
      <w:color w:val="C00000"/>
    </w:rPr>
  </w:style>
  <w:style w:type="character" w:customStyle="1" w:styleId="IntegerChar">
    <w:name w:val="Integer Char"/>
    <w:basedOn w:val="DefaultParagraphFont"/>
    <w:link w:val="Integer"/>
    <w:rsid w:val="00951962"/>
    <w:rPr>
      <w:rFonts w:ascii="Times New Roman" w:hAnsi="Times New Roman" w:cs="Times New Roman"/>
      <w:color w:val="C00000"/>
    </w:rPr>
  </w:style>
  <w:style w:type="paragraph" w:customStyle="1" w:styleId="PathFilenames">
    <w:name w:val="PathFilenames"/>
    <w:link w:val="PathFilenamesChar"/>
    <w:qFormat/>
    <w:rsid w:val="00346127"/>
    <w:rPr>
      <w:rFonts w:ascii="Times New Roman" w:hAnsi="Times New Roman" w:cs="Times New Roman"/>
      <w:i/>
      <w:color w:val="92D050"/>
    </w:rPr>
  </w:style>
  <w:style w:type="character" w:customStyle="1" w:styleId="PathFilenamesChar">
    <w:name w:val="PathFilenames Char"/>
    <w:basedOn w:val="DefaultParagraphFont"/>
    <w:link w:val="PathFilenames"/>
    <w:rsid w:val="00346127"/>
    <w:rPr>
      <w:rFonts w:ascii="Times New Roman" w:hAnsi="Times New Roman" w:cs="Times New Roman"/>
      <w:i/>
      <w:color w:val="92D050"/>
    </w:rPr>
  </w:style>
  <w:style w:type="paragraph" w:customStyle="1" w:styleId="VariableInBox">
    <w:name w:val="VariableInBox"/>
    <w:basedOn w:val="Normal"/>
    <w:link w:val="VariableInBoxChar"/>
    <w:qFormat/>
    <w:rsid w:val="00951962"/>
    <w:rPr>
      <w:color w:val="7030A0"/>
    </w:rPr>
  </w:style>
  <w:style w:type="character" w:customStyle="1" w:styleId="VariableInBoxChar">
    <w:name w:val="VariableInBox Char"/>
    <w:basedOn w:val="DefaultParagraphFont"/>
    <w:link w:val="VariableInBox"/>
    <w:rsid w:val="00951962"/>
    <w:rPr>
      <w:rFonts w:ascii="Times New Roman" w:hAnsi="Times New Roman"/>
      <w:color w:val="7030A0"/>
    </w:rPr>
  </w:style>
  <w:style w:type="paragraph" w:customStyle="1" w:styleId="Buttons">
    <w:name w:val="Buttons"/>
    <w:basedOn w:val="Normal"/>
    <w:link w:val="ButtonsChar"/>
    <w:qFormat/>
    <w:rsid w:val="00951962"/>
    <w:rPr>
      <w:rFonts w:cs="Times New Roman"/>
      <w:b/>
      <w:color w:val="92D050"/>
    </w:rPr>
  </w:style>
  <w:style w:type="character" w:customStyle="1" w:styleId="ButtonsChar">
    <w:name w:val="Buttons Char"/>
    <w:basedOn w:val="DefaultParagraphFont"/>
    <w:link w:val="Buttons"/>
    <w:rsid w:val="00951962"/>
    <w:rPr>
      <w:rFonts w:ascii="Times New Roman" w:hAnsi="Times New Roman" w:cs="Times New Roman"/>
      <w:b/>
      <w:color w:val="92D050"/>
    </w:rPr>
  </w:style>
  <w:style w:type="paragraph" w:customStyle="1" w:styleId="Comment">
    <w:name w:val="Comment"/>
    <w:basedOn w:val="Normal"/>
    <w:link w:val="CommentChar"/>
    <w:qFormat/>
    <w:rsid w:val="00951962"/>
    <w:rPr>
      <w:rFonts w:cs="Times New Roman"/>
      <w:color w:val="00B050"/>
    </w:rPr>
  </w:style>
  <w:style w:type="character" w:customStyle="1" w:styleId="CommentChar">
    <w:name w:val="Comment Char"/>
    <w:basedOn w:val="DefaultParagraphFont"/>
    <w:link w:val="Comment"/>
    <w:rsid w:val="00951962"/>
    <w:rPr>
      <w:rFonts w:ascii="Times New Roman" w:hAnsi="Times New Roman" w:cs="Times New Roman"/>
      <w:color w:val="00B050"/>
    </w:rPr>
  </w:style>
  <w:style w:type="paragraph" w:customStyle="1" w:styleId="Float">
    <w:name w:val="Float"/>
    <w:basedOn w:val="Normal"/>
    <w:link w:val="FloatChar"/>
    <w:qFormat/>
    <w:rsid w:val="00951962"/>
    <w:rPr>
      <w:color w:val="FF0000"/>
    </w:rPr>
  </w:style>
  <w:style w:type="character" w:customStyle="1" w:styleId="FloatChar">
    <w:name w:val="Float Char"/>
    <w:basedOn w:val="DefaultParagraphFont"/>
    <w:link w:val="Float"/>
    <w:rsid w:val="00951962"/>
    <w:rPr>
      <w:color w:val="FF0000"/>
    </w:rPr>
  </w:style>
  <w:style w:type="paragraph" w:customStyle="1" w:styleId="Variable">
    <w:name w:val="Variable"/>
    <w:basedOn w:val="Normal"/>
    <w:link w:val="VariableChar"/>
    <w:qFormat/>
    <w:rsid w:val="00951962"/>
    <w:rPr>
      <w:color w:val="7030A0"/>
    </w:rPr>
  </w:style>
  <w:style w:type="character" w:customStyle="1" w:styleId="VariableChar">
    <w:name w:val="Variable Char"/>
    <w:basedOn w:val="DefaultParagraphFont"/>
    <w:link w:val="Variable"/>
    <w:rsid w:val="00951962"/>
    <w:rPr>
      <w:color w:val="7030A0"/>
    </w:rPr>
  </w:style>
  <w:style w:type="paragraph" w:customStyle="1" w:styleId="ListBracket">
    <w:name w:val="ListBracket"/>
    <w:basedOn w:val="Normal"/>
    <w:link w:val="ListBracketChar"/>
    <w:qFormat/>
    <w:rsid w:val="00951962"/>
    <w:rPr>
      <w:rFonts w:cs="Times New Roman"/>
      <w:b/>
      <w:color w:val="0070C0"/>
    </w:rPr>
  </w:style>
  <w:style w:type="character" w:customStyle="1" w:styleId="ListBracketChar">
    <w:name w:val="ListBracket Char"/>
    <w:basedOn w:val="DefaultParagraphFont"/>
    <w:link w:val="ListBracket"/>
    <w:rsid w:val="00951962"/>
    <w:rPr>
      <w:rFonts w:ascii="Times New Roman" w:hAnsi="Times New Roman" w:cs="Times New Roman"/>
      <w:b/>
      <w:color w:val="0070C0"/>
    </w:rPr>
  </w:style>
  <w:style w:type="character" w:customStyle="1" w:styleId="Heading1Char">
    <w:name w:val="Heading 1 Char"/>
    <w:basedOn w:val="DefaultParagraphFont"/>
    <w:link w:val="Heading1"/>
    <w:uiPriority w:val="9"/>
    <w:rsid w:val="00891459"/>
    <w:rPr>
      <w:rFonts w:ascii="Times New Roman" w:eastAsiaTheme="majorEastAsia" w:hAnsi="Times New Roman" w:cs="Times New Roman"/>
      <w:b/>
      <w:bCs/>
      <w:color w:val="345A8A" w:themeColor="accent1" w:themeShade="B5"/>
      <w:sz w:val="32"/>
      <w:szCs w:val="32"/>
    </w:rPr>
  </w:style>
  <w:style w:type="character" w:customStyle="1" w:styleId="Heading2Char">
    <w:name w:val="Heading 2 Char"/>
    <w:basedOn w:val="DefaultParagraphFont"/>
    <w:link w:val="Heading2"/>
    <w:uiPriority w:val="9"/>
    <w:rsid w:val="00891459"/>
    <w:rPr>
      <w:rFonts w:ascii="Times New Roman" w:eastAsiaTheme="majorEastAsia" w:hAnsi="Times New Roman" w:cs="Times New Roman"/>
      <w:b/>
      <w:bCs/>
      <w:color w:val="4F81BD" w:themeColor="accent1"/>
      <w:sz w:val="26"/>
      <w:szCs w:val="26"/>
    </w:rPr>
  </w:style>
  <w:style w:type="character" w:customStyle="1" w:styleId="Heading3Char">
    <w:name w:val="Heading 3 Char"/>
    <w:basedOn w:val="DefaultParagraphFont"/>
    <w:link w:val="Heading3"/>
    <w:uiPriority w:val="9"/>
    <w:rsid w:val="00951962"/>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951962"/>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21AF9"/>
    <w:rPr>
      <w:rFonts w:ascii="Tahoma" w:hAnsi="Tahoma" w:cs="Tahoma"/>
      <w:sz w:val="16"/>
      <w:szCs w:val="16"/>
    </w:rPr>
  </w:style>
  <w:style w:type="character" w:customStyle="1" w:styleId="BalloonTextChar">
    <w:name w:val="Balloon Text Char"/>
    <w:basedOn w:val="DefaultParagraphFont"/>
    <w:link w:val="BalloonText"/>
    <w:uiPriority w:val="99"/>
    <w:semiHidden/>
    <w:rsid w:val="00821AF9"/>
    <w:rPr>
      <w:rFonts w:ascii="Tahoma" w:hAnsi="Tahoma" w:cs="Tahoma"/>
      <w:sz w:val="16"/>
      <w:szCs w:val="16"/>
    </w:rPr>
  </w:style>
  <w:style w:type="paragraph" w:styleId="NoSpacing">
    <w:name w:val="No Spacing"/>
    <w:link w:val="NoSpacingChar"/>
    <w:uiPriority w:val="1"/>
    <w:qFormat/>
    <w:rsid w:val="00B05F8C"/>
    <w:rPr>
      <w:sz w:val="22"/>
      <w:szCs w:val="22"/>
      <w:lang w:val="en-US" w:eastAsia="ja-JP"/>
    </w:rPr>
  </w:style>
  <w:style w:type="character" w:customStyle="1" w:styleId="NoSpacingChar">
    <w:name w:val="No Spacing Char"/>
    <w:basedOn w:val="DefaultParagraphFont"/>
    <w:link w:val="NoSpacing"/>
    <w:uiPriority w:val="1"/>
    <w:rsid w:val="00B05F8C"/>
    <w:rPr>
      <w:sz w:val="22"/>
      <w:szCs w:val="22"/>
      <w:lang w:val="en-US" w:eastAsia="ja-JP"/>
    </w:rPr>
  </w:style>
  <w:style w:type="paragraph" w:styleId="TOC1">
    <w:name w:val="toc 1"/>
    <w:basedOn w:val="Normal"/>
    <w:next w:val="Normal"/>
    <w:autoRedefine/>
    <w:uiPriority w:val="39"/>
    <w:unhideWhenUsed/>
    <w:rsid w:val="003E35C0"/>
    <w:pPr>
      <w:spacing w:after="100"/>
    </w:pPr>
  </w:style>
  <w:style w:type="paragraph" w:styleId="TOC2">
    <w:name w:val="toc 2"/>
    <w:basedOn w:val="Normal"/>
    <w:next w:val="Normal"/>
    <w:autoRedefine/>
    <w:uiPriority w:val="39"/>
    <w:unhideWhenUsed/>
    <w:rsid w:val="003E35C0"/>
    <w:pPr>
      <w:spacing w:after="100"/>
      <w:ind w:left="240"/>
    </w:pPr>
  </w:style>
  <w:style w:type="paragraph" w:styleId="Caption">
    <w:name w:val="caption"/>
    <w:basedOn w:val="Normal"/>
    <w:next w:val="Normal"/>
    <w:uiPriority w:val="35"/>
    <w:unhideWhenUsed/>
    <w:qFormat/>
    <w:rsid w:val="00082515"/>
    <w:pPr>
      <w:spacing w:after="200"/>
    </w:pPr>
    <w:rPr>
      <w:b/>
      <w:bCs/>
      <w:sz w:val="18"/>
      <w:szCs w:val="18"/>
    </w:rPr>
  </w:style>
  <w:style w:type="character" w:styleId="FollowedHyperlink">
    <w:name w:val="FollowedHyperlink"/>
    <w:basedOn w:val="DefaultParagraphFont"/>
    <w:uiPriority w:val="99"/>
    <w:semiHidden/>
    <w:unhideWhenUsed/>
    <w:rsid w:val="00C95B8A"/>
    <w:rPr>
      <w:color w:val="800080" w:themeColor="followedHyperlink"/>
      <w:u w:val="single"/>
    </w:rPr>
  </w:style>
  <w:style w:type="table" w:styleId="TableGrid">
    <w:name w:val="Table Grid"/>
    <w:basedOn w:val="TableNormal"/>
    <w:uiPriority w:val="59"/>
    <w:rsid w:val="000371D9"/>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0A247D"/>
    <w:pPr>
      <w:tabs>
        <w:tab w:val="left" w:pos="900"/>
        <w:tab w:val="right" w:leader="dot" w:pos="9016"/>
      </w:tabs>
      <w:spacing w:after="100"/>
      <w:ind w:left="270"/>
    </w:pPr>
  </w:style>
  <w:style w:type="character" w:styleId="CommentReference">
    <w:name w:val="annotation reference"/>
    <w:basedOn w:val="DefaultParagraphFont"/>
    <w:uiPriority w:val="99"/>
    <w:semiHidden/>
    <w:unhideWhenUsed/>
    <w:rsid w:val="000E7E95"/>
    <w:rPr>
      <w:sz w:val="18"/>
      <w:szCs w:val="18"/>
    </w:rPr>
  </w:style>
  <w:style w:type="paragraph" w:styleId="CommentText">
    <w:name w:val="annotation text"/>
    <w:basedOn w:val="Normal"/>
    <w:link w:val="CommentTextChar"/>
    <w:uiPriority w:val="99"/>
    <w:semiHidden/>
    <w:unhideWhenUsed/>
    <w:rsid w:val="000E7E95"/>
    <w:rPr>
      <w:rFonts w:asciiTheme="minorHAnsi" w:hAnsiTheme="minorHAnsi"/>
      <w:lang w:val="en-US" w:eastAsia="en-US"/>
    </w:rPr>
  </w:style>
  <w:style w:type="character" w:customStyle="1" w:styleId="CommentTextChar">
    <w:name w:val="Comment Text Char"/>
    <w:basedOn w:val="DefaultParagraphFont"/>
    <w:link w:val="CommentText"/>
    <w:uiPriority w:val="99"/>
    <w:semiHidden/>
    <w:rsid w:val="000E7E95"/>
    <w:rPr>
      <w:lang w:val="en-US" w:eastAsia="en-US"/>
    </w:rPr>
  </w:style>
  <w:style w:type="paragraph" w:styleId="CommentSubject">
    <w:name w:val="annotation subject"/>
    <w:basedOn w:val="CommentText"/>
    <w:next w:val="CommentText"/>
    <w:link w:val="CommentSubjectChar"/>
    <w:uiPriority w:val="99"/>
    <w:semiHidden/>
    <w:unhideWhenUsed/>
    <w:rsid w:val="00F97324"/>
    <w:rPr>
      <w:rFonts w:ascii="Times New Roman" w:hAnsi="Times New Roman"/>
      <w:b/>
      <w:bCs/>
      <w:sz w:val="20"/>
      <w:szCs w:val="20"/>
      <w:lang w:val="en-SG" w:eastAsia="zh-CN"/>
    </w:rPr>
  </w:style>
  <w:style w:type="character" w:customStyle="1" w:styleId="CommentSubjectChar">
    <w:name w:val="Comment Subject Char"/>
    <w:basedOn w:val="CommentTextChar"/>
    <w:link w:val="CommentSubject"/>
    <w:uiPriority w:val="99"/>
    <w:semiHidden/>
    <w:rsid w:val="00F97324"/>
    <w:rPr>
      <w:rFonts w:ascii="Times New Roman" w:hAnsi="Times New Roman"/>
      <w:b/>
      <w:bCs/>
      <w:sz w:val="20"/>
      <w:szCs w:val="20"/>
      <w:lang w:val="en-US" w:eastAsia="en-US"/>
    </w:rPr>
  </w:style>
  <w:style w:type="paragraph" w:customStyle="1" w:styleId="CriticalStep">
    <w:name w:val="Critical Step"/>
    <w:basedOn w:val="ListParagraph"/>
    <w:link w:val="CriticalStepChar"/>
    <w:qFormat/>
    <w:rsid w:val="0040490B"/>
    <w:pPr>
      <w:ind w:left="677"/>
      <w:contextualSpacing w:val="0"/>
    </w:pPr>
    <w:rPr>
      <w:rFonts w:cs="Times New Roman"/>
      <w:b/>
      <w:color w:val="FF00FF"/>
    </w:rPr>
  </w:style>
  <w:style w:type="character" w:customStyle="1" w:styleId="ListParagraphChar">
    <w:name w:val="List Paragraph Char"/>
    <w:basedOn w:val="DefaultParagraphFont"/>
    <w:link w:val="ListParagraph"/>
    <w:uiPriority w:val="34"/>
    <w:rsid w:val="00C151EA"/>
    <w:rPr>
      <w:rFonts w:ascii="Times New Roman" w:hAnsi="Times New Roman"/>
    </w:rPr>
  </w:style>
  <w:style w:type="character" w:customStyle="1" w:styleId="CriticalStepChar">
    <w:name w:val="Critical Step Char"/>
    <w:basedOn w:val="ListParagraphChar"/>
    <w:link w:val="CriticalStep"/>
    <w:rsid w:val="0040490B"/>
    <w:rPr>
      <w:rFonts w:ascii="Times New Roman" w:hAnsi="Times New Roman" w:cs="Times New Roman"/>
      <w:b/>
      <w:color w:val="FF00FF"/>
    </w:rPr>
  </w:style>
  <w:style w:type="paragraph" w:styleId="Revision">
    <w:name w:val="Revision"/>
    <w:hidden/>
    <w:uiPriority w:val="99"/>
    <w:semiHidden/>
    <w:rsid w:val="00D35E34"/>
    <w:rPr>
      <w:rFonts w:ascii="Times New Roman" w:hAnsi="Times New Roman"/>
    </w:rPr>
  </w:style>
  <w:style w:type="paragraph" w:styleId="Header">
    <w:name w:val="header"/>
    <w:basedOn w:val="Normal"/>
    <w:link w:val="HeaderChar"/>
    <w:uiPriority w:val="99"/>
    <w:unhideWhenUsed/>
    <w:rsid w:val="006A2C46"/>
    <w:pPr>
      <w:tabs>
        <w:tab w:val="center" w:pos="4680"/>
        <w:tab w:val="right" w:pos="9360"/>
      </w:tabs>
    </w:pPr>
  </w:style>
  <w:style w:type="character" w:customStyle="1" w:styleId="HeaderChar">
    <w:name w:val="Header Char"/>
    <w:basedOn w:val="DefaultParagraphFont"/>
    <w:link w:val="Header"/>
    <w:uiPriority w:val="99"/>
    <w:rsid w:val="006A2C46"/>
    <w:rPr>
      <w:rFonts w:ascii="Times New Roman" w:hAnsi="Times New Roman"/>
    </w:rPr>
  </w:style>
  <w:style w:type="paragraph" w:styleId="Footer">
    <w:name w:val="footer"/>
    <w:basedOn w:val="Normal"/>
    <w:link w:val="FooterChar"/>
    <w:uiPriority w:val="99"/>
    <w:unhideWhenUsed/>
    <w:rsid w:val="006A2C46"/>
    <w:pPr>
      <w:tabs>
        <w:tab w:val="center" w:pos="4680"/>
        <w:tab w:val="right" w:pos="9360"/>
      </w:tabs>
    </w:pPr>
  </w:style>
  <w:style w:type="character" w:customStyle="1" w:styleId="FooterChar">
    <w:name w:val="Footer Char"/>
    <w:basedOn w:val="DefaultParagraphFont"/>
    <w:link w:val="Footer"/>
    <w:uiPriority w:val="99"/>
    <w:rsid w:val="006A2C46"/>
    <w:rPr>
      <w:rFonts w:ascii="Times New Roman" w:hAnsi="Times New Roman"/>
    </w:rPr>
  </w:style>
  <w:style w:type="character" w:customStyle="1" w:styleId="UnresolvedMention1">
    <w:name w:val="Unresolved Mention1"/>
    <w:basedOn w:val="DefaultParagraphFont"/>
    <w:uiPriority w:val="99"/>
    <w:semiHidden/>
    <w:unhideWhenUsed/>
    <w:rsid w:val="00BE5101"/>
    <w:rPr>
      <w:color w:val="808080"/>
      <w:shd w:val="clear" w:color="auto" w:fill="E6E6E6"/>
    </w:rPr>
  </w:style>
  <w:style w:type="paragraph" w:styleId="Title">
    <w:name w:val="Title"/>
    <w:basedOn w:val="Normal"/>
    <w:next w:val="Normal"/>
    <w:link w:val="TitleChar"/>
    <w:uiPriority w:val="10"/>
    <w:qFormat/>
    <w:rsid w:val="002D58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5800"/>
    <w:rPr>
      <w:rFonts w:asciiTheme="majorHAnsi" w:eastAsiaTheme="majorEastAsia" w:hAnsiTheme="majorHAnsi" w:cstheme="majorBidi"/>
      <w:color w:val="17365D" w:themeColor="text2" w:themeShade="BF"/>
      <w:spacing w:val="5"/>
      <w:kern w:val="28"/>
      <w:sz w:val="52"/>
      <w:szCs w:val="52"/>
    </w:rPr>
  </w:style>
  <w:style w:type="character" w:customStyle="1" w:styleId="UnresolvedMention2">
    <w:name w:val="Unresolved Mention2"/>
    <w:basedOn w:val="DefaultParagraphFont"/>
    <w:uiPriority w:val="99"/>
    <w:semiHidden/>
    <w:unhideWhenUsed/>
    <w:rsid w:val="00416A5B"/>
    <w:rPr>
      <w:color w:val="808080"/>
      <w:shd w:val="clear" w:color="auto" w:fill="E6E6E6"/>
    </w:rPr>
  </w:style>
  <w:style w:type="character" w:customStyle="1" w:styleId="Heading4Char">
    <w:name w:val="Heading 4 Char"/>
    <w:basedOn w:val="DefaultParagraphFont"/>
    <w:link w:val="Heading4"/>
    <w:uiPriority w:val="9"/>
    <w:rsid w:val="00AD2D8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96D5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96D5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96D5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96D5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96D5E"/>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095048">
      <w:bodyDiv w:val="1"/>
      <w:marLeft w:val="0"/>
      <w:marRight w:val="0"/>
      <w:marTop w:val="0"/>
      <w:marBottom w:val="0"/>
      <w:divBdr>
        <w:top w:val="none" w:sz="0" w:space="0" w:color="auto"/>
        <w:left w:val="none" w:sz="0" w:space="0" w:color="auto"/>
        <w:bottom w:val="none" w:sz="0" w:space="0" w:color="auto"/>
        <w:right w:val="none" w:sz="0" w:space="0" w:color="auto"/>
      </w:divBdr>
      <w:divsChild>
        <w:div w:id="836530144">
          <w:marLeft w:val="0"/>
          <w:marRight w:val="0"/>
          <w:marTop w:val="0"/>
          <w:marBottom w:val="0"/>
          <w:divBdr>
            <w:top w:val="none" w:sz="0" w:space="0" w:color="auto"/>
            <w:left w:val="none" w:sz="0" w:space="0" w:color="auto"/>
            <w:bottom w:val="none" w:sz="0" w:space="0" w:color="auto"/>
            <w:right w:val="none" w:sz="0" w:space="0" w:color="auto"/>
          </w:divBdr>
        </w:div>
        <w:div w:id="176775193">
          <w:marLeft w:val="0"/>
          <w:marRight w:val="0"/>
          <w:marTop w:val="0"/>
          <w:marBottom w:val="0"/>
          <w:divBdr>
            <w:top w:val="none" w:sz="0" w:space="0" w:color="auto"/>
            <w:left w:val="none" w:sz="0" w:space="0" w:color="auto"/>
            <w:bottom w:val="none" w:sz="0" w:space="0" w:color="auto"/>
            <w:right w:val="none" w:sz="0" w:space="0" w:color="auto"/>
          </w:divBdr>
        </w:div>
        <w:div w:id="914318273">
          <w:marLeft w:val="0"/>
          <w:marRight w:val="0"/>
          <w:marTop w:val="0"/>
          <w:marBottom w:val="0"/>
          <w:divBdr>
            <w:top w:val="none" w:sz="0" w:space="0" w:color="auto"/>
            <w:left w:val="none" w:sz="0" w:space="0" w:color="auto"/>
            <w:bottom w:val="none" w:sz="0" w:space="0" w:color="auto"/>
            <w:right w:val="none" w:sz="0" w:space="0" w:color="auto"/>
          </w:divBdr>
        </w:div>
        <w:div w:id="1843647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s://fiji.sc/" TargetMode="External"/><Relationship Id="rId17" Type="http://schemas.openxmlformats.org/officeDocument/2006/relationships/hyperlink" Target="https://sourceforge.net/projects/winpython/files/WinPython_3.5/3.5.1.3/" TargetMode="External"/><Relationship Id="rId18" Type="http://schemas.openxmlformats.org/officeDocument/2006/relationships/hyperlink" Target="https://github.com/winpython/winpython/wiki/Installation" TargetMode="External"/><Relationship Id="rId19" Type="http://schemas.openxmlformats.org/officeDocument/2006/relationships/hyperlink" Target="https://sourceforge.net/projects/winpython/files/WinPython_2.7/2.7.10.2/" TargetMode="Externa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tif"/><Relationship Id="rId59" Type="http://schemas.openxmlformats.org/officeDocument/2006/relationships/footer" Target="footer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microsoft.com/office/2016/09/relationships/commentsIds" Target="commentsIds.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8" Type="http://schemas.microsoft.com/office/2011/relationships/people" Target="people.xml"/><Relationship Id="rId79" Type="http://schemas.microsoft.com/office/2011/relationships/commentsExtended" Target="commentsExtended.xm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comments" Target="comments.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EC4679-1E34-3041-A6EB-55A13E410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38</Pages>
  <Words>6440</Words>
  <Characters>36713</Characters>
  <Application>Microsoft Macintosh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Hue Saturation Brightness workflow tutorial</vt:lpstr>
    </vt:vector>
  </TitlesOfParts>
  <Company>Singapore immunology Network</Company>
  <LinksUpToDate>false</LinksUpToDate>
  <CharactersWithSpaces>43067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Hue Saturation Brightness workflow tutorial</dc:title>
  <dc:subject>Step by step instructions</dc:subject>
  <dc:creator>Tan Yingrou</dc:creator>
  <cp:lastModifiedBy>Tan Yingrou</cp:lastModifiedBy>
  <cp:revision>40</cp:revision>
  <dcterms:created xsi:type="dcterms:W3CDTF">2018-05-18T06:34:00Z</dcterms:created>
  <dcterms:modified xsi:type="dcterms:W3CDTF">2018-05-18T07:02:00Z</dcterms:modified>
</cp:coreProperties>
</file>